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A">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B">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C">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0D">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0">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2">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3">
      <w:pPr>
        <w:contextualSpacing w:val="0"/>
        <w:rPr>
          <w:color w:val="3c78d8"/>
        </w:rPr>
      </w:pPr>
      <w:r w:rsidDel="00000000" w:rsidR="00000000" w:rsidRPr="00000000">
        <w:rPr>
          <w:rtl w:val="0"/>
        </w:rPr>
      </w:r>
    </w:p>
    <w:p w:rsidR="00000000" w:rsidDel="00000000" w:rsidP="00000000" w:rsidRDefault="00000000" w:rsidRPr="00000000" w14:paraId="00000014">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5">
      <w:pPr>
        <w:contextualSpacing w:val="0"/>
        <w:rPr>
          <w:color w:val="3c78d8"/>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pStyle w:val="Heading1"/>
        <w:contextualSpacing w:val="0"/>
        <w:rPr/>
      </w:pPr>
      <w:bookmarkStart w:colFirst="0" w:colLast="0" w:name="_1fob9te" w:id="2"/>
      <w:bookmarkEnd w:id="2"/>
      <w:r w:rsidDel="00000000" w:rsidR="00000000" w:rsidRPr="00000000">
        <w:rPr>
          <w:rtl w:val="0"/>
        </w:rPr>
        <w:t xml:space="preserve">1 Introduction</w:t>
      </w:r>
    </w:p>
    <w:p w:rsidR="00000000" w:rsidDel="00000000" w:rsidP="00000000" w:rsidRDefault="00000000" w:rsidRPr="00000000" w14:paraId="0000001A">
      <w:pPr>
        <w:contextualSpacing w:val="0"/>
        <w:rPr/>
      </w:pPr>
      <w:r w:rsidDel="00000000" w:rsidR="00000000" w:rsidRPr="00000000">
        <w:rPr>
          <w:rtl w:val="0"/>
        </w:rPr>
        <w:t xml:space="preserve">RoboTour is a robotic tour guide that assists people in environments such as museums or art galleries.  The system comprises of</w:t>
      </w:r>
      <w:ins w:author="Emily Bogdanova" w:id="0" w:date="2018-04-10T13:55:51Z">
        <w:r w:rsidDel="00000000" w:rsidR="00000000" w:rsidRPr="00000000">
          <w:rPr>
            <w:rtl w:val="0"/>
          </w:rPr>
          <w:t xml:space="preserve">:</w:t>
        </w:r>
      </w:ins>
      <w:del w:author="Emily Bogdanova" w:id="0" w:date="2018-04-10T13:55:51Z">
        <w:r w:rsidDel="00000000" w:rsidR="00000000" w:rsidRPr="00000000">
          <w:rPr>
            <w:rtl w:val="0"/>
          </w:rPr>
          <w:delText xml:space="preserve">;</w:delText>
        </w:r>
      </w:del>
      <w:r w:rsidDel="00000000" w:rsidR="00000000" w:rsidRPr="00000000">
        <w:rPr>
          <w:rtl w:val="0"/>
        </w:rPr>
        <w:t xml:space="preserve"> an autonomous robotic guide, a</w:t>
      </w:r>
      <w:r w:rsidDel="00000000" w:rsidR="00000000" w:rsidRPr="00000000">
        <w:rPr>
          <w:rtl w:val="0"/>
        </w:rPr>
        <w:t xml:space="preserve"> purpose-built</w:t>
      </w:r>
      <w:r w:rsidDel="00000000" w:rsidR="00000000" w:rsidRPr="00000000">
        <w:rPr>
          <w:rtl w:val="0"/>
        </w:rPr>
        <w:t xml:space="preserve"> Android application, and a web server mediating the communication between the two. RoboTour can be controlled by up to two Android devices, and the tour may be followed by many more</w:t>
      </w:r>
      <w:r w:rsidDel="00000000" w:rsidR="00000000" w:rsidRPr="00000000">
        <w:rPr>
          <w:rtl w:val="0"/>
        </w:rPr>
        <w:t xml:space="preserve"> devices</w:t>
      </w:r>
      <w:r w:rsidDel="00000000" w:rsidR="00000000" w:rsidRPr="00000000">
        <w:rPr>
          <w:rtl w:val="0"/>
        </w:rPr>
        <w:t xml:space="preserve">. The app allows users to interact with RoboTour intuitively in multiple languages.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Style w:val="Heading1"/>
        <w:contextualSpacing w:val="0"/>
        <w:rPr/>
      </w:pPr>
      <w:bookmarkStart w:colFirst="0" w:colLast="0" w:name="_mwpm9gzdqpvt" w:id="3"/>
      <w:bookmarkEnd w:id="3"/>
      <w:r w:rsidDel="00000000" w:rsidR="00000000" w:rsidRPr="00000000">
        <w:rPr>
          <w:rtl w:val="0"/>
        </w:rPr>
        <w:t xml:space="preserve">2</w:t>
      </w:r>
      <w:commentRangeStart w:id="0"/>
      <w:r w:rsidDel="00000000" w:rsidR="00000000" w:rsidRPr="00000000">
        <w:rPr>
          <w:rtl w:val="0"/>
        </w:rPr>
        <w:t xml:space="preserve"> System Structure Overview</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t xml:space="preserve">Fig. 1 shows how the app, server, and EV3 c</w:t>
      </w:r>
      <w:commentRangeStart w:id="1"/>
      <w:r w:rsidDel="00000000" w:rsidR="00000000" w:rsidRPr="00000000">
        <w:rPr>
          <w:rtl w:val="0"/>
        </w:rPr>
        <w:t xml:space="preserve">ommunicate with each other and what software components they contain and how each layer interacts with each other.</w:t>
      </w:r>
      <w:commentRangeEnd w:id="1"/>
      <w:r w:rsidDel="00000000" w:rsidR="00000000" w:rsidRPr="00000000">
        <w:commentReference w:id="1"/>
      </w:r>
      <w:r w:rsidDel="00000000" w:rsidR="00000000" w:rsidRPr="00000000">
        <w:rPr>
          <w:rtl w:val="0"/>
        </w:rPr>
        <w:t xml:space="preserve"> The Android app is used by the user(s) to communicate with the </w:t>
      </w:r>
      <w:commentRangeStart w:id="2"/>
      <w:r w:rsidDel="00000000" w:rsidR="00000000" w:rsidRPr="00000000">
        <w:rPr>
          <w:rtl w:val="0"/>
        </w:rPr>
        <w:t xml:space="preserve">robot</w:t>
      </w:r>
      <w:commentRangeEnd w:id="2"/>
      <w:r w:rsidDel="00000000" w:rsidR="00000000" w:rsidRPr="00000000">
        <w:commentReference w:id="2"/>
      </w:r>
      <w:r w:rsidDel="00000000" w:rsidR="00000000" w:rsidRPr="00000000">
        <w:rPr>
          <w:rtl w:val="0"/>
        </w:rPr>
        <w:t xml:space="preserve">, the EV3 is the computer on the robot which controls its action and the server is used to mediate instructions between the EV3 and Android app.</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3"/>
              <w:tabs>
                <w:tab w:val="right" w:pos="10771"/>
              </w:tabs>
              <w:contextualSpacing w:val="0"/>
              <w:rPr/>
            </w:pPr>
            <w:bookmarkStart w:colFirst="0" w:colLast="0" w:name="_qbutsvw2qdzw" w:id="4"/>
            <w:bookmarkEnd w:id="4"/>
            <w:commentRangeStart w:id="3"/>
            <w:r w:rsidDel="00000000" w:rsidR="00000000" w:rsidRPr="00000000">
              <w:rPr/>
              <w:drawing>
                <wp:inline distB="114300" distT="114300" distL="114300" distR="114300">
                  <wp:extent cx="6589390" cy="3976688"/>
                  <wp:effectExtent b="0" l="0" r="0" t="0"/>
                  <wp:docPr id="12"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6589390" cy="3976688"/>
                          </a:xfrm>
                          <a:prstGeom prst="rect"/>
                          <a:ln/>
                        </pic:spPr>
                      </pic:pic>
                    </a:graphicData>
                  </a:graphic>
                </wp:inline>
              </w:drawing>
            </w:r>
            <w:commentRangeEnd w:id="3"/>
            <w:r w:rsidDel="00000000" w:rsidR="00000000" w:rsidRPr="00000000">
              <w:commentReference w:id="3"/>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w:t>
            </w:r>
            <w:r w:rsidDel="00000000" w:rsidR="00000000" w:rsidRPr="00000000">
              <w:rPr>
                <w:b w:val="1"/>
                <w:rtl w:val="0"/>
              </w:rPr>
              <w:t xml:space="preserve">    Fig 1:</w:t>
            </w:r>
            <w:r w:rsidDel="00000000" w:rsidR="00000000" w:rsidRPr="00000000">
              <w:rPr>
                <w:rtl w:val="0"/>
              </w:rPr>
              <w:t xml:space="preserve"> System </w:t>
            </w:r>
            <w:r w:rsidDel="00000000" w:rsidR="00000000" w:rsidRPr="00000000">
              <w:rPr>
                <w:rtl w:val="0"/>
              </w:rPr>
              <w:t xml:space="preserve">Structure</w:t>
            </w:r>
            <w:r w:rsidDel="00000000" w:rsidR="00000000" w:rsidRPr="00000000">
              <w:rPr>
                <w:rtl w:val="0"/>
              </w:rPr>
            </w:r>
          </w:p>
        </w:tc>
      </w:tr>
    </w:tbl>
    <w:p w:rsidR="00000000" w:rsidDel="00000000" w:rsidP="00000000" w:rsidRDefault="00000000" w:rsidRPr="00000000" w14:paraId="00000020">
      <w:pPr>
        <w:pStyle w:val="Heading1"/>
        <w:contextualSpacing w:val="0"/>
        <w:rPr/>
      </w:pPr>
      <w:bookmarkStart w:colFirst="0" w:colLast="0" w:name="_lnm1eg2q2rcp" w:id="5"/>
      <w:bookmarkEnd w:id="5"/>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wtihauh57zia" w:id="6"/>
      <w:bookmarkEnd w:id="6"/>
      <w:r w:rsidDel="00000000" w:rsidR="00000000" w:rsidRPr="00000000">
        <w:rPr>
          <w:rtl w:val="0"/>
        </w:rPr>
        <w:t xml:space="preserve">3</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2">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3.1 Robot Hardware Components</w:t>
      </w:r>
    </w:p>
    <w:tbl>
      <w:tblPr>
        <w:tblStyle w:val="Table2"/>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609975" cy="3559537"/>
                  <wp:effectExtent b="0" l="0" r="0" t="0"/>
                  <wp:docPr id="2" name="image20.png"/>
                  <a:graphic>
                    <a:graphicData uri="http://schemas.openxmlformats.org/drawingml/2006/picture">
                      <pic:pic>
                        <pic:nvPicPr>
                          <pic:cNvPr id="0" name="image20.png"/>
                          <pic:cNvPicPr preferRelativeResize="0"/>
                        </pic:nvPicPr>
                        <pic:blipFill>
                          <a:blip r:embed="rId10"/>
                          <a:srcRect b="1923" l="5699" r="9734" t="1788"/>
                          <a:stretch>
                            <a:fillRect/>
                          </a:stretch>
                        </pic:blipFill>
                        <pic:spPr>
                          <a:xfrm>
                            <a:off x="0" y="0"/>
                            <a:ext cx="3609975" cy="3559537"/>
                          </a:xfrm>
                          <a:prstGeom prst="rect"/>
                          <a:ln/>
                        </pic:spPr>
                      </pic:pic>
                    </a:graphicData>
                  </a:graphic>
                </wp:inline>
              </w:drawing>
            </w:r>
            <w:commentRangeStart w:id="4"/>
            <w:r w:rsidDel="00000000" w:rsidR="00000000" w:rsidRPr="00000000">
              <w:rPr>
                <w:b w:val="1"/>
                <w:rtl w:val="0"/>
              </w:rPr>
              <w:t xml:space="preserve">Fig. 2:</w:t>
            </w:r>
            <w:commentRangeEnd w:id="4"/>
            <w:r w:rsidDel="00000000" w:rsidR="00000000" w:rsidRPr="00000000">
              <w:commentReference w:id="4"/>
            </w:r>
            <w:r w:rsidDel="00000000" w:rsidR="00000000" w:rsidRPr="00000000">
              <w:rPr>
                <w:b w:val="1"/>
                <w:rtl w:val="0"/>
              </w:rPr>
              <w:t xml:space="preserve">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3"/>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widowControl w:val="0"/>
                    <w:spacing w:line="240" w:lineRule="auto"/>
                    <w:contextualSpacing w:val="0"/>
                    <w:jc w:val="both"/>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widowControl w:val="0"/>
                    <w:spacing w:line="240" w:lineRule="auto"/>
                    <w:contextualSpacing w:val="0"/>
                    <w:jc w:val="both"/>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robot is a </w:t>
      </w:r>
      <w:commentRangeStart w:id="5"/>
      <w:r w:rsidDel="00000000" w:rsidR="00000000" w:rsidRPr="00000000">
        <w:rPr>
          <w:rtl w:val="0"/>
        </w:rPr>
        <w:t xml:space="preserve">differential drive platform with two independently powered wheels</w:t>
      </w:r>
      <w:commentRangeEnd w:id="5"/>
      <w:r w:rsidDel="00000000" w:rsidR="00000000" w:rsidRPr="00000000">
        <w:commentReference w:id="5"/>
      </w:r>
      <w:r w:rsidDel="00000000" w:rsidR="00000000" w:rsidRPr="00000000">
        <w:rPr>
          <w:rtl w:val="0"/>
        </w:rPr>
        <w:t xml:space="preserve">. Additionally, two rear wheels are added for stability and weight support. They were designed with the aim of minimising the friction and disturbance to the robot control. </w:t>
      </w:r>
      <w:r w:rsidDel="00000000" w:rsidR="00000000" w:rsidRPr="00000000">
        <w:rPr>
          <w:rtl w:val="0"/>
        </w:rPr>
        <w:t xml:space="preserve">V</w:t>
      </w:r>
      <w:r w:rsidDel="00000000" w:rsidR="00000000" w:rsidRPr="00000000">
        <w:rPr>
          <w:rtl w:val="0"/>
        </w:rPr>
        <w:t xml:space="preserve">arying the rotational speed of the wheels independently, </w:t>
      </w:r>
      <w:r w:rsidDel="00000000" w:rsidR="00000000" w:rsidRPr="00000000">
        <w:rPr>
          <w:rtl w:val="0"/>
        </w:rPr>
        <w:t xml:space="preserve">allowed us to</w:t>
      </w:r>
      <w:r w:rsidDel="00000000" w:rsidR="00000000" w:rsidRPr="00000000">
        <w:rPr>
          <w:rtl w:val="0"/>
        </w:rPr>
        <w:t xml:space="preserve"> introduce rotation of the chassis in addition to linear translation.</w:t>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w:t>
      </w:r>
      <w:r w:rsidDel="00000000" w:rsidR="00000000" w:rsidRPr="00000000">
        <w:rPr>
          <w:rtl w:val="0"/>
        </w:rPr>
        <w:t xml:space="preserve">.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w:t>
      </w:r>
      <w:r w:rsidDel="00000000" w:rsidR="00000000" w:rsidRPr="00000000">
        <w:rPr>
          <w:rtl w:val="0"/>
        </w:rPr>
        <w:t xml:space="preserve">The s</w:t>
      </w:r>
      <w:r w:rsidDel="00000000" w:rsidR="00000000" w:rsidRPr="00000000">
        <w:rPr>
          <w:rtl w:val="0"/>
        </w:rPr>
        <w:t xml:space="preserve">mall size</w:t>
      </w:r>
      <w:r w:rsidDel="00000000" w:rsidR="00000000" w:rsidRPr="00000000">
        <w:rPr>
          <w:rtl w:val="0"/>
        </w:rPr>
        <w:t xml:space="preserve"> of the robot</w:t>
      </w:r>
      <w:r w:rsidDel="00000000" w:rsidR="00000000" w:rsidRPr="00000000">
        <w:rPr>
          <w:rtl w:val="0"/>
        </w:rPr>
        <w:t xml:space="preserve">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t>
      </w:r>
      <w:commentRangeStart w:id="6"/>
      <w:r w:rsidDel="00000000" w:rsidR="00000000" w:rsidRPr="00000000">
        <w:rPr>
          <w:rtl w:val="0"/>
        </w:rPr>
        <w:t xml:space="preserve">worm gear</w:t>
      </w:r>
      <w:commentRangeEnd w:id="6"/>
      <w:r w:rsidDel="00000000" w:rsidR="00000000" w:rsidRPr="00000000">
        <w:commentReference w:id="6"/>
      </w:r>
      <w:r w:rsidDel="00000000" w:rsidR="00000000" w:rsidRPr="00000000">
        <w:rPr>
          <w:rtl w:val="0"/>
        </w:rPr>
        <w:t xml:space="preserve">, whose self-locking properties prevent the pointer from being accidentally misaligned. </w:t>
      </w:r>
      <w:r w:rsidDel="00000000" w:rsidR="00000000" w:rsidRPr="00000000">
        <w:rPr>
          <w:rtl w:val="0"/>
        </w:rPr>
        <w:t xml:space="preserve">The pointer is mounted above all other elements so that it is clearly visible to the users. It rotates in the plane parallel to the floor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w:t>
      </w:r>
      <w:r w:rsidDel="00000000" w:rsidR="00000000" w:rsidRPr="00000000">
        <w:rPr>
          <w:rtl w:val="0"/>
        </w:rPr>
        <w:t xml:space="preserve">,</w:t>
      </w:r>
      <w:r w:rsidDel="00000000" w:rsidR="00000000" w:rsidRPr="00000000">
        <w:rPr>
          <w:rtl w:val="0"/>
        </w:rPr>
        <w:t xml:space="preserve">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intensity of the light reflected from the floor, their precise placement was crucial to the reliab</w:t>
      </w:r>
      <w:r w:rsidDel="00000000" w:rsidR="00000000" w:rsidRPr="00000000">
        <w:rPr>
          <w:rtl w:val="0"/>
        </w:rPr>
        <w:t xml:space="preserve">ility </w:t>
      </w:r>
      <w:r w:rsidDel="00000000" w:rsidR="00000000" w:rsidRPr="00000000">
        <w:rPr>
          <w:rtl w:val="0"/>
        </w:rPr>
        <w:t xml:space="preserve">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w:t>
      </w:r>
      <w:ins w:author="Emily Bogdanova" w:id="1" w:date="2018-04-10T14:34:27Z">
        <w:r w:rsidDel="00000000" w:rsidR="00000000" w:rsidRPr="00000000">
          <w:rPr>
            <w:rtl w:val="0"/>
          </w:rPr>
          <w:t xml:space="preserve">n</w:t>
        </w:r>
      </w:ins>
      <w:r w:rsidDel="00000000" w:rsidR="00000000" w:rsidRPr="00000000">
        <w:rPr>
          <w:rtl w:val="0"/>
        </w:rPr>
        <w:t xml:space="preserve"> Arduino board as a sensor hub, which allowed us to connect the HC-SR04 sonars as well as the custom sensor.</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114925" cy="1465580"/>
            <wp:effectExtent b="0" l="0" r="0" t="0"/>
            <wp:docPr id="16" name="image41.png"/>
            <a:graphic>
              <a:graphicData uri="http://schemas.openxmlformats.org/drawingml/2006/picture">
                <pic:pic>
                  <pic:nvPicPr>
                    <pic:cNvPr id="0" name="image41.png"/>
                    <pic:cNvPicPr preferRelativeResize="0"/>
                  </pic:nvPicPr>
                  <pic:blipFill>
                    <a:blip r:embed="rId11"/>
                    <a:srcRect b="7782" l="3339" r="3439" t="17269"/>
                    <a:stretch>
                      <a:fillRect/>
                    </a:stretch>
                  </pic:blipFill>
                  <pic:spPr>
                    <a:xfrm>
                      <a:off x="0" y="0"/>
                      <a:ext cx="51149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right" w:pos="10771"/>
        </w:tabs>
        <w:ind w:left="0" w:firstLine="0"/>
        <w:contextualSpacing w:val="0"/>
        <w:jc w:val="center"/>
        <w:rPr/>
      </w:pPr>
      <w:bookmarkStart w:colFirst="0" w:colLast="0" w:name="_lge68zaufb3t" w:id="9"/>
      <w:bookmarkEnd w:id="9"/>
      <w:r w:rsidDel="00000000" w:rsidR="00000000" w:rsidRPr="00000000">
        <w:rPr>
          <w:b w:val="1"/>
          <w:rtl w:val="0"/>
        </w:rPr>
        <w:t xml:space="preserve">Fig. 3</w:t>
      </w:r>
      <w:r w:rsidDel="00000000" w:rsidR="00000000" w:rsidRPr="00000000">
        <w:rPr>
          <w:rtl w:val="0"/>
        </w:rPr>
        <w:t xml:space="preserve">: Connection in Arduino board</w:t>
      </w:r>
    </w:p>
    <w:p w:rsidR="00000000" w:rsidDel="00000000" w:rsidP="00000000" w:rsidRDefault="00000000" w:rsidRPr="00000000" w14:paraId="00000045">
      <w:pPr>
        <w:tabs>
          <w:tab w:val="right" w:pos="10771"/>
        </w:tabs>
        <w:contextualSpacing w:val="0"/>
        <w:rPr/>
      </w:pPr>
      <w:r w:rsidDel="00000000" w:rsidR="00000000" w:rsidRPr="00000000">
        <w:rPr>
          <w:rtl w:val="0"/>
        </w:rPr>
      </w:r>
    </w:p>
    <w:p w:rsidR="00000000" w:rsidDel="00000000" w:rsidP="00000000" w:rsidRDefault="00000000" w:rsidRPr="00000000" w14:paraId="00000046">
      <w:pPr>
        <w:pStyle w:val="Heading2"/>
        <w:tabs>
          <w:tab w:val="right" w:pos="10771"/>
        </w:tabs>
        <w:spacing w:before="60" w:line="240" w:lineRule="auto"/>
        <w:contextualSpacing w:val="0"/>
        <w:rPr/>
      </w:pPr>
      <w:bookmarkStart w:colFirst="0" w:colLast="0" w:name="_c7vafwflkc3j" w:id="10"/>
      <w:bookmarkEnd w:id="10"/>
      <w:r w:rsidDel="00000000" w:rsidR="00000000" w:rsidRPr="00000000">
        <w:rPr>
          <w:rtl w:val="0"/>
        </w:rPr>
        <w:t xml:space="preserve">3.2 Robot Software Components</w:t>
      </w:r>
      <w:r w:rsidDel="00000000" w:rsidR="00000000" w:rsidRPr="00000000">
        <w:rPr>
          <w:rtl w:val="0"/>
        </w:rPr>
      </w:r>
    </w:p>
    <w:p w:rsidR="00000000" w:rsidDel="00000000" w:rsidP="00000000" w:rsidRDefault="00000000" w:rsidRPr="00000000" w14:paraId="00000047">
      <w:pPr>
        <w:pStyle w:val="Heading2"/>
        <w:tabs>
          <w:tab w:val="right" w:pos="10771"/>
        </w:tabs>
        <w:contextualSpacing w:val="0"/>
        <w:rPr/>
      </w:pPr>
      <w:bookmarkStart w:colFirst="0" w:colLast="0" w:name="_u6lq4l5iep87" w:id="11"/>
      <w:bookmarkEnd w:id="11"/>
      <w:r w:rsidDel="00000000" w:rsidR="00000000" w:rsidRPr="00000000">
        <w:rPr>
          <w:rtl w:val="0"/>
        </w:rPr>
        <w:t xml:space="preserve">3.2.</w:t>
      </w:r>
      <w:r w:rsidDel="00000000" w:rsidR="00000000" w:rsidRPr="00000000">
        <w:rPr>
          <w:rtl w:val="0"/>
        </w:rPr>
        <w:t xml:space="preserve">1</w:t>
      </w:r>
      <w:r w:rsidDel="00000000" w:rsidR="00000000" w:rsidRPr="00000000">
        <w:rPr>
          <w:rtl w:val="0"/>
        </w:rPr>
        <w:t xml:space="preserve"> </w:t>
      </w:r>
      <w:commentRangeStart w:id="7"/>
      <w:r w:rsidDel="00000000" w:rsidR="00000000" w:rsidRPr="00000000">
        <w:rPr>
          <w:rtl w:val="0"/>
        </w:rPr>
        <w:t xml:space="preserve">Programming language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48">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49">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4A">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4B">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4C">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access</w:t>
      </w:r>
    </w:p>
    <w:p w:rsidR="00000000" w:rsidDel="00000000" w:rsidP="00000000" w:rsidRDefault="00000000" w:rsidRPr="00000000" w14:paraId="0000004D">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w:t>
      </w:r>
    </w:p>
    <w:p w:rsidR="00000000" w:rsidDel="00000000" w:rsidP="00000000" w:rsidRDefault="00000000" w:rsidRPr="00000000" w14:paraId="0000004E">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4F">
      <w:pPr>
        <w:tabs>
          <w:tab w:val="right" w:pos="10771"/>
        </w:tabs>
        <w:contextualSpacing w:val="0"/>
        <w:rPr/>
      </w:pPr>
      <w:r w:rsidDel="00000000" w:rsidR="00000000" w:rsidRPr="00000000">
        <w:rPr>
          <w:rtl w:val="0"/>
        </w:rPr>
      </w:r>
    </w:p>
    <w:p w:rsidR="00000000" w:rsidDel="00000000" w:rsidP="00000000" w:rsidRDefault="00000000" w:rsidRPr="00000000" w14:paraId="00000050">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be greatly mitigated by the need to research and/or develop analogous solutions for the different platform.</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pStyle w:val="Heading3"/>
        <w:tabs>
          <w:tab w:val="right" w:pos="10771"/>
        </w:tabs>
        <w:spacing w:before="60" w:line="240" w:lineRule="auto"/>
        <w:contextualSpacing w:val="0"/>
        <w:rPr/>
      </w:pPr>
      <w:bookmarkStart w:colFirst="0" w:colLast="0" w:name="_6ovjozkajttp" w:id="12"/>
      <w:bookmarkEnd w:id="12"/>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tabs>
          <w:tab w:val="right" w:pos="10771"/>
        </w:tabs>
        <w:spacing w:before="60" w:line="240" w:lineRule="auto"/>
        <w:contextualSpacing w:val="0"/>
        <w:rPr/>
      </w:pPr>
      <w:bookmarkStart w:colFirst="0" w:colLast="0" w:name="_ddpy0uphhda0" w:id="13"/>
      <w:bookmarkEnd w:id="13"/>
      <w:r w:rsidDel="00000000" w:rsidR="00000000" w:rsidRPr="00000000">
        <w:rPr>
          <w:rtl w:val="0"/>
        </w:rPr>
        <w:t xml:space="preserve">3.2.</w:t>
      </w:r>
      <w:r w:rsidDel="00000000" w:rsidR="00000000" w:rsidRPr="00000000">
        <w:rPr>
          <w:rtl w:val="0"/>
        </w:rPr>
        <w:t xml:space="preserve">3</w:t>
      </w:r>
      <w:r w:rsidDel="00000000" w:rsidR="00000000" w:rsidRPr="00000000">
        <w:rPr>
          <w:rtl w:val="0"/>
        </w:rPr>
        <w:t xml:space="preserve"> Line Following</w:t>
      </w:r>
    </w:p>
    <w:p w:rsidR="00000000" w:rsidDel="00000000" w:rsidP="00000000" w:rsidRDefault="00000000" w:rsidRPr="00000000" w14:paraId="00000054">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55">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would’ve been cheap, but RFID tags have a very limited range, only tell an approximate position, and do not provide the orientation of the robot</w:t>
      </w:r>
    </w:p>
    <w:p w:rsidR="00000000" w:rsidDel="00000000" w:rsidP="00000000" w:rsidRDefault="00000000" w:rsidRPr="00000000" w14:paraId="00000056">
      <w:pPr>
        <w:tabs>
          <w:tab w:val="right" w:pos="10771"/>
        </w:tabs>
        <w:contextualSpacing w:val="0"/>
        <w:rPr/>
      </w:pPr>
      <w:r w:rsidDel="00000000" w:rsidR="00000000" w:rsidRPr="00000000">
        <w:rPr>
          <w:rtl w:val="0"/>
        </w:rPr>
        <w:t xml:space="preserve">- </w:t>
      </w:r>
      <w:commentRangeStart w:id="8"/>
      <w:r w:rsidDel="00000000" w:rsidR="00000000" w:rsidRPr="00000000">
        <w:rPr>
          <w:b w:val="1"/>
          <w:rtl w:val="0"/>
        </w:rPr>
        <w:t xml:space="preserve">Overhead camera</w:t>
      </w:r>
      <w:commentRangeEnd w:id="8"/>
      <w:r w:rsidDel="00000000" w:rsidR="00000000" w:rsidRPr="00000000">
        <w:commentReference w:id="8"/>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but we dropped this idea due to not being convinced we would successfully implement it in the given time frame and skillset of the group</w:t>
      </w:r>
      <w:r w:rsidDel="00000000" w:rsidR="00000000" w:rsidRPr="00000000">
        <w:rPr>
          <w:rtl w:val="0"/>
        </w:rPr>
        <w:t xml:space="preserve"> - especially as we knew we would possibly be a member down for a while, which turned out to be the entire semester. Thus looking back at this, this decision was correct considering our circumstances.</w:t>
      </w:r>
      <w:r w:rsidDel="00000000" w:rsidR="00000000" w:rsidRPr="00000000">
        <w:rPr>
          <w:rtl w:val="0"/>
        </w:rPr>
      </w:r>
    </w:p>
    <w:p w:rsidR="00000000" w:rsidDel="00000000" w:rsidP="00000000" w:rsidRDefault="00000000" w:rsidRPr="00000000" w14:paraId="0000005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b w:val="1"/>
          <w:rtl w:val="0"/>
        </w:rPr>
        <w:t xml:space="preserve"> - </w:t>
      </w:r>
      <w:r w:rsidDel="00000000" w:rsidR="00000000" w:rsidRPr="00000000">
        <w:rPr>
          <w:rtl w:val="0"/>
        </w:rPr>
        <w:t xml:space="preserve">unreliable as any error that occurs during a tour accumulates over time, giving large mismatches between estimated and actual positions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tabs>
          <w:tab w:val="right" w:pos="10771"/>
        </w:tabs>
        <w:contextualSpacing w:val="0"/>
        <w:rPr/>
      </w:pPr>
      <w:r w:rsidDel="00000000" w:rsidR="00000000" w:rsidRPr="00000000">
        <w:rPr>
          <w:rtl w:val="0"/>
        </w:rPr>
      </w:r>
    </w:p>
    <w:p w:rsidR="00000000" w:rsidDel="00000000" w:rsidP="00000000" w:rsidRDefault="00000000" w:rsidRPr="00000000" w14:paraId="00000059">
      <w:pPr>
        <w:tabs>
          <w:tab w:val="right" w:pos="10771"/>
        </w:tabs>
        <w:contextualSpacing w:val="0"/>
        <w:rPr/>
      </w:pPr>
      <w:r w:rsidDel="00000000" w:rsidR="00000000" w:rsidRPr="00000000">
        <w:rPr>
          <w:rtl w:val="0"/>
        </w:rPr>
        <w:t xml:space="preserve">In the end </w:t>
      </w:r>
      <w:r w:rsidDel="00000000" w:rsidR="00000000" w:rsidRPr="00000000">
        <w:rPr>
          <w:rtl w:val="0"/>
        </w:rPr>
        <w:t xml:space="preserve">a decision was made to go with line following (with short lines placed perpendicularly to the path to indicate branches and paintings), as we already had the tools</w:t>
      </w:r>
      <w:r w:rsidDel="00000000" w:rsidR="00000000" w:rsidRPr="00000000">
        <w:rPr>
          <w:rtl w:val="0"/>
        </w:rPr>
        <w:t xml:space="preserve"> </w:t>
      </w:r>
      <w:r w:rsidDel="00000000" w:rsidR="00000000" w:rsidRPr="00000000">
        <w:rPr>
          <w:rtl w:val="0"/>
        </w:rPr>
        <w:t xml:space="preserve">(LEGO colour sensor/light reflectance sensors) and experience implementing such a solution. This idea was also attractive because a properly done line following robot always sticks to a carefully pre-laid path and does not need to do heavy computations by itself.</w:t>
      </w:r>
    </w:p>
    <w:tbl>
      <w:tblPr>
        <w:tblStyle w:val="Table4"/>
        <w:tblW w:w="1093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gridCol w:w="2692.5"/>
        <w:gridCol w:w="2692.5"/>
        <w:tblGridChange w:id="0">
          <w:tblGrid>
            <w:gridCol w:w="5550"/>
            <w:gridCol w:w="2692.5"/>
            <w:gridCol w:w="2692.5"/>
          </w:tblGrid>
        </w:tblGridChange>
      </w:tblGrid>
      <w:tr>
        <w:trPr>
          <w:trHeight w:val="5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tabs>
                <w:tab w:val="right" w:pos="10771"/>
              </w:tabs>
              <w:ind w:left="0" w:firstLine="0"/>
              <w:contextualSpacing w:val="0"/>
              <w:rPr/>
            </w:pPr>
            <w:r w:rsidDel="00000000" w:rsidR="00000000" w:rsidRPr="00000000">
              <w:rPr>
                <w:rtl w:val="0"/>
              </w:rPr>
              <w:t xml:space="preserve">The line following is done using </w:t>
            </w:r>
            <w:r w:rsidDel="00000000" w:rsidR="00000000" w:rsidRPr="00000000">
              <w:rPr>
                <w:rtl w:val="0"/>
              </w:rPr>
              <w:t xml:space="preserve">P</w:t>
            </w:r>
            <w:r w:rsidDel="00000000" w:rsidR="00000000" w:rsidRPr="00000000">
              <w:rPr>
                <w:rtl w:val="0"/>
              </w:rPr>
              <w:t xml:space="preserve">roportional </w:t>
            </w:r>
            <w:r w:rsidDel="00000000" w:rsidR="00000000" w:rsidRPr="00000000">
              <w:rPr>
                <w:rtl w:val="0"/>
              </w:rPr>
              <w:t xml:space="preserve">I</w:t>
            </w:r>
            <w:r w:rsidDel="00000000" w:rsidR="00000000" w:rsidRPr="00000000">
              <w:rPr>
                <w:rtl w:val="0"/>
              </w:rPr>
              <w:t xml:space="preserve">ntegral-Derivative </w:t>
            </w:r>
            <w:r w:rsidDel="00000000" w:rsidR="00000000" w:rsidRPr="00000000">
              <w:rPr>
                <w:rtl w:val="0"/>
              </w:rPr>
              <w:t xml:space="preserve">C</w:t>
            </w:r>
            <w:r w:rsidDel="00000000" w:rsidR="00000000" w:rsidRPr="00000000">
              <w:rPr>
                <w:rtl w:val="0"/>
              </w:rPr>
              <w:t xml:space="preserve">ontroller</w:t>
            </w:r>
            <w:r w:rsidDel="00000000" w:rsidR="00000000" w:rsidRPr="00000000">
              <w:rPr>
                <w:rtl w:val="0"/>
              </w:rPr>
              <w:t xml:space="preserve"> </w:t>
            </w:r>
            <w:r w:rsidDel="00000000" w:rsidR="00000000" w:rsidRPr="00000000">
              <w:rPr>
                <w:rtl w:val="0"/>
              </w:rPr>
              <w:t xml:space="preserve">(PID). The main benefit of using PID is reliability and reduced shakiness when following the line.</w:t>
            </w:r>
            <w:r w:rsidDel="00000000" w:rsidR="00000000" w:rsidRPr="00000000">
              <w:rPr>
                <w:rtl w:val="0"/>
              </w:rPr>
            </w:r>
          </w:p>
          <w:p w:rsidR="00000000" w:rsidDel="00000000" w:rsidP="00000000" w:rsidRDefault="00000000" w:rsidRPr="00000000" w14:paraId="0000005B">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C">
            <w:pPr>
              <w:tabs>
                <w:tab w:val="right" w:pos="10771"/>
              </w:tabs>
              <w:ind w:left="0" w:firstLine="0"/>
              <w:contextualSpacing w:val="0"/>
              <w:rPr/>
            </w:pPr>
            <w:r w:rsidDel="00000000" w:rsidR="00000000" w:rsidRPr="00000000">
              <w:rPr>
                <w:rtl w:val="0"/>
              </w:rPr>
              <w:t xml:space="preserve">The proportional part is responsible for turning the robot at speed proportional to the error between the target</w:t>
            </w:r>
            <w:r w:rsidDel="00000000" w:rsidR="00000000" w:rsidRPr="00000000">
              <w:rPr>
                <w:rtl w:val="0"/>
              </w:rPr>
              <w:t xml:space="preserve"> </w:t>
            </w:r>
            <w:r w:rsidDel="00000000" w:rsidR="00000000" w:rsidRPr="00000000">
              <w:rPr>
                <w:rtl w:val="0"/>
              </w:rPr>
              <w:t xml:space="preserve">(expected) value and custom line sensor readings. This is a basic driving force, which makes the robot turn faster as the error gets bigger.</w:t>
            </w:r>
            <w:r w:rsidDel="00000000" w:rsidR="00000000" w:rsidRPr="00000000">
              <w:rPr>
                <w:rtl w:val="0"/>
              </w:rPr>
            </w:r>
          </w:p>
          <w:p w:rsidR="00000000" w:rsidDel="00000000" w:rsidP="00000000" w:rsidRDefault="00000000" w:rsidRPr="00000000" w14:paraId="0000005D">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E">
            <w:pPr>
              <w:tabs>
                <w:tab w:val="right" w:pos="10771"/>
              </w:tabs>
              <w:ind w:left="0" w:firstLine="0"/>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r w:rsidDel="00000000" w:rsidR="00000000" w:rsidRPr="00000000">
              <w:rPr>
                <w:rtl w:val="0"/>
              </w:rPr>
            </w:r>
          </w:p>
          <w:p w:rsidR="00000000" w:rsidDel="00000000" w:rsidP="00000000" w:rsidRDefault="00000000" w:rsidRPr="00000000" w14:paraId="0000005F">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60">
            <w:pPr>
              <w:tabs>
                <w:tab w:val="right" w:pos="10771"/>
              </w:tabs>
              <w:ind w:left="0" w:firstLine="0"/>
              <w:contextualSpacing w:val="0"/>
              <w:rPr/>
            </w:pPr>
            <w:r w:rsidDel="00000000" w:rsidR="00000000" w:rsidRPr="00000000">
              <w:rPr>
                <w:rtl w:val="0"/>
              </w:rPr>
              <w:t xml:space="preserve">The derivative part takes the current turning rate, multiplies it by a certain constant and applies it as an input to the motors to dampen the oscillations which can arise when using a PI controller. This allows the robot to reach its equilibrium position and follow the line smoothly.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69402" cy="4289700"/>
                  <wp:effectExtent b="0" l="0" r="0" t="0"/>
                  <wp:docPr id="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569402" cy="428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81150" cy="4305300"/>
                  <wp:effectExtent b="0" l="0" r="0" t="0"/>
                  <wp:docPr id="17"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581150" cy="43053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commentRangeStart w:id="9"/>
            <w:r w:rsidDel="00000000" w:rsidR="00000000" w:rsidRPr="00000000">
              <w:rPr>
                <w:b w:val="1"/>
                <w:rtl w:val="0"/>
              </w:rPr>
              <w:t xml:space="preserve">Fig. 4a</w:t>
            </w:r>
            <w:commentRangeEnd w:id="9"/>
            <w:r w:rsidDel="00000000" w:rsidR="00000000" w:rsidRPr="00000000">
              <w:commentReference w:id="9"/>
            </w:r>
            <w:r w:rsidDel="00000000" w:rsidR="00000000" w:rsidRPr="00000000">
              <w:rPr>
                <w:rtl w:val="0"/>
              </w:rPr>
              <w:t xml:space="preserve">: </w:t>
            </w:r>
            <w:r w:rsidDel="00000000" w:rsidR="00000000" w:rsidRPr="00000000">
              <w:rPr>
                <w:rtl w:val="0"/>
              </w:rPr>
              <w:t xml:space="preserve">Without PID</w:t>
            </w:r>
            <w:r w:rsidDel="00000000" w:rsidR="00000000" w:rsidRPr="00000000">
              <w:rPr>
                <w:i w:val="1"/>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 4b</w:t>
            </w:r>
            <w:r w:rsidDel="00000000" w:rsidR="00000000" w:rsidRPr="00000000">
              <w:rPr>
                <w:rtl w:val="0"/>
              </w:rPr>
              <w:t xml:space="preserve">:</w:t>
            </w:r>
            <w:r w:rsidDel="00000000" w:rsidR="00000000" w:rsidRPr="00000000">
              <w:rPr>
                <w:rtl w:val="0"/>
              </w:rPr>
              <w:t xml:space="preserve"> With PID</w:t>
            </w:r>
          </w:p>
        </w:tc>
      </w:tr>
    </w:tbl>
    <w:p w:rsidR="00000000" w:rsidDel="00000000" w:rsidP="00000000" w:rsidRDefault="00000000" w:rsidRPr="00000000" w14:paraId="00000066">
      <w:pPr>
        <w:pStyle w:val="Heading3"/>
        <w:tabs>
          <w:tab w:val="right" w:pos="10771"/>
        </w:tabs>
        <w:contextualSpacing w:val="0"/>
        <w:rPr/>
      </w:pPr>
      <w:bookmarkStart w:colFirst="0" w:colLast="0" w:name="_5e1mpe1awsfy" w:id="14"/>
      <w:bookmarkEnd w:id="14"/>
      <w:r w:rsidDel="00000000" w:rsidR="00000000" w:rsidRPr="00000000">
        <w:rPr>
          <w:rtl w:val="0"/>
        </w:rPr>
        <w:t xml:space="preserve">3.2.4 Environment</w:t>
      </w:r>
      <w:r w:rsidDel="00000000" w:rsidR="00000000" w:rsidRPr="00000000">
        <w:rPr>
          <w:rtl w:val="0"/>
        </w:rPr>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6555"/>
        <w:tblGridChange w:id="0">
          <w:tblGrid>
            <w:gridCol w:w="4215"/>
            <w:gridCol w:w="655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w:t>
            </w:r>
            <w:r w:rsidDel="00000000" w:rsidR="00000000" w:rsidRPr="00000000">
              <w:rPr>
                <w:rtl w:val="0"/>
              </w:rPr>
              <w:t xml:space="preserve">museum environment is imported into the robot</w:t>
            </w:r>
            <w:r w:rsidDel="00000000" w:rsidR="00000000" w:rsidRPr="00000000">
              <w:rPr>
                <w:rtl w:val="0"/>
              </w:rPr>
              <w:t xml:space="preserve"> </w:t>
            </w:r>
            <w:r w:rsidDel="00000000" w:rsidR="00000000" w:rsidRPr="00000000">
              <w:rPr>
                <w:rtl w:val="0"/>
              </w:rPr>
              <w:t xml:space="preserve">as a graph implementation method and this consists of 3 </w:t>
            </w:r>
            <w:r w:rsidDel="00000000" w:rsidR="00000000" w:rsidRPr="00000000">
              <w:rPr>
                <w:rtl w:val="0"/>
              </w:rPr>
              <w:t xml:space="preserve">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w:t>
            </w:r>
            <w:r w:rsidDel="00000000" w:rsidR="00000000" w:rsidRPr="00000000">
              <w:rPr>
                <w:rtl w:val="0"/>
              </w:rPr>
              <w:t xml:space="preserve">map is a dictionary that represents </w:t>
            </w:r>
            <w:r w:rsidDel="00000000" w:rsidR="00000000" w:rsidRPr="00000000">
              <w:rPr>
                <w:rtl w:val="0"/>
              </w:rPr>
              <w:t xml:space="preserve">the distance between each </w:t>
            </w:r>
            <w:r w:rsidDel="00000000" w:rsidR="00000000" w:rsidRPr="00000000">
              <w:rPr>
                <w:rtl w:val="0"/>
              </w:rPr>
              <w:t xml:space="preserve">neighbouring vertices (</w:t>
            </w:r>
            <w:r w:rsidDel="00000000" w:rsidR="00000000" w:rsidRPr="00000000">
              <w:rPr>
                <w:rtl w:val="0"/>
              </w:rPr>
              <w:t xml:space="preserve">branch</w:t>
            </w:r>
            <w:r w:rsidDel="00000000" w:rsidR="00000000" w:rsidRPr="00000000">
              <w:rPr>
                <w:rtl w:val="0"/>
              </w:rPr>
              <w:t xml:space="preserve"> or painting)</w:t>
            </w:r>
            <w:r w:rsidDel="00000000" w:rsidR="00000000" w:rsidRPr="00000000">
              <w:rPr>
                <w:rtl w:val="0"/>
              </w:rPr>
              <w:t xml:space="preserve">. This is used to calculate the shortest</w:t>
            </w:r>
            <w:r w:rsidDel="00000000" w:rsidR="00000000" w:rsidRPr="00000000">
              <w:rPr>
                <w:rtl w:val="0"/>
              </w:rPr>
              <w:t xml:space="preserve"> path to the closest painting</w:t>
            </w:r>
            <w:r w:rsidDel="00000000" w:rsidR="00000000" w:rsidRPr="00000000">
              <w:rPr>
                <w:rtl w:val="0"/>
              </w:rPr>
              <w:t xml:space="preserve"> using Dijkstra’s algorithm.</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w:t>
            </w:r>
            <w:r w:rsidDel="00000000" w:rsidR="00000000" w:rsidRPr="00000000">
              <w:rPr>
                <w:rtl w:val="0"/>
              </w:rPr>
              <w:t xml:space="preserve">map </w:t>
            </w:r>
            <w:r w:rsidDel="00000000" w:rsidR="00000000" w:rsidRPr="00000000">
              <w:rPr>
                <w:rtl w:val="0"/>
              </w:rPr>
              <w:t xml:space="preserve">is a</w:t>
            </w:r>
            <w:r w:rsidDel="00000000" w:rsidR="00000000" w:rsidRPr="00000000">
              <w:rPr>
                <w:rtl w:val="0"/>
              </w:rPr>
              <w:t xml:space="preserve"> dictionary which consists of vertices (branch or painting) and the orientation of its neighbouring vertices</w:t>
            </w:r>
            <w:r w:rsidDel="00000000" w:rsidR="00000000" w:rsidRPr="00000000">
              <w:rPr>
                <w:rtl w:val="0"/>
              </w:rPr>
              <w:t xml:space="preserve">. This is used </w:t>
            </w:r>
            <w:r w:rsidDel="00000000" w:rsidR="00000000" w:rsidRPr="00000000">
              <w:rPr>
                <w:rtl w:val="0"/>
              </w:rPr>
              <w:t xml:space="preserve">for aligning</w:t>
            </w:r>
            <w:r w:rsidDel="00000000" w:rsidR="00000000" w:rsidRPr="00000000">
              <w:rPr>
                <w:rtl w:val="0"/>
              </w:rPr>
              <w:t xml:space="preserve"> </w:t>
            </w:r>
            <w:r w:rsidDel="00000000" w:rsidR="00000000" w:rsidRPr="00000000">
              <w:rPr>
                <w:rtl w:val="0"/>
              </w:rPr>
              <w:t xml:space="preserve">the robot with the desired direction and follow the line to the desired branch.</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third </w:t>
            </w:r>
            <w:r w:rsidDel="00000000" w:rsidR="00000000" w:rsidRPr="00000000">
              <w:rPr>
                <w:rtl w:val="0"/>
              </w:rPr>
              <w:t xml:space="preserve">map represents the position of the paintings in the map.</w:t>
            </w:r>
            <w:r w:rsidDel="00000000" w:rsidR="00000000" w:rsidRPr="00000000">
              <w:rPr>
                <w:rtl w:val="0"/>
              </w:rPr>
              <w:t xml:space="preserve">This is used for deciding </w:t>
            </w:r>
            <w:r w:rsidDel="00000000" w:rsidR="00000000" w:rsidRPr="00000000">
              <w:rPr>
                <w:rtl w:val="0"/>
              </w:rPr>
              <w:t xml:space="preserve">where</w:t>
            </w:r>
            <w:r w:rsidDel="00000000" w:rsidR="00000000" w:rsidRPr="00000000">
              <w:rPr>
                <w:rtl w:val="0"/>
              </w:rPr>
              <w:t xml:space="preserve"> the pointer should turn to </w:t>
            </w:r>
            <w:r w:rsidDel="00000000" w:rsidR="00000000" w:rsidRPr="00000000">
              <w:rPr>
                <w:rtl w:val="0"/>
              </w:rPr>
              <w:t xml:space="preserve">point to the desired painting.</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contextualSpacing w:val="0"/>
              <w:jc w:val="center"/>
              <w:rPr/>
            </w:pPr>
            <w:r w:rsidDel="00000000" w:rsidR="00000000" w:rsidRPr="00000000">
              <w:rPr/>
              <w:drawing>
                <wp:inline distB="114300" distT="114300" distL="114300" distR="114300">
                  <wp:extent cx="3731775" cy="3862388"/>
                  <wp:effectExtent b="0" l="0" r="0" t="0"/>
                  <wp:docPr id="1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3731775" cy="3862388"/>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contextualSpacing w:val="0"/>
              <w:jc w:val="center"/>
              <w:rPr/>
            </w:pPr>
            <w:r w:rsidDel="00000000" w:rsidR="00000000" w:rsidRPr="00000000">
              <w:rPr>
                <w:b w:val="1"/>
                <w:rtl w:val="0"/>
              </w:rPr>
              <w:t xml:space="preserve">Fig. 5:</w:t>
            </w:r>
            <w:r w:rsidDel="00000000" w:rsidR="00000000" w:rsidRPr="00000000">
              <w:rPr>
                <w:rtl w:val="0"/>
              </w:rPr>
              <w:t xml:space="preserve"> Map of the Museum Environment</w:t>
            </w:r>
          </w:p>
        </w:tc>
      </w:tr>
    </w:tbl>
    <w:p w:rsidR="00000000" w:rsidDel="00000000" w:rsidP="00000000" w:rsidRDefault="00000000" w:rsidRPr="00000000" w14:paraId="00000072">
      <w:pPr>
        <w:pStyle w:val="Heading3"/>
        <w:tabs>
          <w:tab w:val="right" w:pos="10771"/>
        </w:tabs>
        <w:spacing w:before="60" w:line="240" w:lineRule="auto"/>
        <w:contextualSpacing w:val="0"/>
        <w:rPr/>
      </w:pPr>
      <w:bookmarkStart w:colFirst="0" w:colLast="0" w:name="_kfv6rgws1jmz" w:id="15"/>
      <w:bookmarkEnd w:id="15"/>
      <w:r w:rsidDel="00000000" w:rsidR="00000000" w:rsidRPr="00000000">
        <w:rPr>
          <w:rtl w:val="0"/>
        </w:rPr>
        <w:t xml:space="preserve">3.2.</w:t>
      </w:r>
      <w:r w:rsidDel="00000000" w:rsidR="00000000" w:rsidRPr="00000000">
        <w:rPr>
          <w:rtl w:val="0"/>
        </w:rPr>
        <w:t xml:space="preserve">5</w:t>
      </w:r>
      <w:r w:rsidDel="00000000" w:rsidR="00000000" w:rsidRPr="00000000">
        <w:rPr>
          <w:rtl w:val="0"/>
        </w:rPr>
        <w:t xml:space="preserve"> Route Planning Algorithm</w:t>
      </w:r>
    </w:p>
    <w:p w:rsidR="00000000" w:rsidDel="00000000" w:rsidP="00000000" w:rsidRDefault="00000000" w:rsidRPr="00000000" w14:paraId="00000073">
      <w:pPr>
        <w:tabs>
          <w:tab w:val="right" w:pos="10771"/>
        </w:tabs>
        <w:contextualSpacing w:val="0"/>
        <w:rPr/>
      </w:pPr>
      <w:r w:rsidDel="00000000" w:rsidR="00000000" w:rsidRPr="00000000">
        <w:rPr>
          <w:rtl w:val="0"/>
        </w:rPr>
        <w:t xml:space="preserve">Once the robot has received the paintings selected by the user, the best route is planned. The map of the museum (Fig. 5) is imported as a graph (using python dictionary) with vertices representing branches or paintings and with edges representing the action required to move to the neighbouring vertex. This graph implementation method enables Dijkstra algorithm (Skiena, 1990) to find the closest painting in the graph (using the distance cost function). </w:t>
      </w:r>
    </w:p>
    <w:p w:rsidR="00000000" w:rsidDel="00000000" w:rsidP="00000000" w:rsidRDefault="00000000" w:rsidRPr="00000000" w14:paraId="00000074">
      <w:pPr>
        <w:tabs>
          <w:tab w:val="right" w:pos="10771"/>
        </w:tabs>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rPr/>
      </w:pPr>
      <w:r w:rsidDel="00000000" w:rsidR="00000000" w:rsidRPr="00000000">
        <w:rPr>
          <w:rtl w:val="0"/>
        </w:rPr>
        <w:t xml:space="preserve">We have decided to go ahead with the graph implementation method because it is the most common implementation in path finding. Alternatives to Dijkstra graph search algorithms were considered such as  A* search algorithm, and Viterbi algorithm.</w:t>
      </w:r>
      <w:commentRangeStart w:id="10"/>
      <w:r w:rsidDel="00000000" w:rsidR="00000000" w:rsidRPr="00000000">
        <w:rPr>
          <w:rtl w:val="0"/>
        </w:rPr>
        <w:t xml:space="preserve"> Although A* algorithm and Viterbi algorithm are faster than Dijkstra algorithm</w:t>
      </w:r>
      <w:r w:rsidDel="00000000" w:rsidR="00000000" w:rsidRPr="00000000">
        <w:rPr>
          <w:rtl w:val="0"/>
        </w:rPr>
        <w:t xml:space="preserve"> when there is a large amount of vertices</w:t>
      </w:r>
      <w:r w:rsidDel="00000000" w:rsidR="00000000" w:rsidRPr="00000000">
        <w:rPr>
          <w:rtl w:val="0"/>
        </w:rPr>
        <w:t xml:space="preserve">, they require more complex implementation and in our </w:t>
      </w:r>
      <w:r w:rsidDel="00000000" w:rsidR="00000000" w:rsidRPr="00000000">
        <w:rPr>
          <w:rtl w:val="0"/>
        </w:rPr>
        <w:t xml:space="preserve">prototype </w:t>
      </w:r>
      <w:r w:rsidDel="00000000" w:rsidR="00000000" w:rsidRPr="00000000">
        <w:rPr>
          <w:rtl w:val="0"/>
        </w:rPr>
        <w:t xml:space="preserve">there are very small amount of vertices thus the speed difference is negligible</w:t>
      </w:r>
      <w:r w:rsidDel="00000000" w:rsidR="00000000" w:rsidRPr="00000000">
        <w:rPr>
          <w:rtl w:val="0"/>
        </w:rPr>
        <w:t xml:space="preserve"> so we have chosen Dijkstra algorithm.</w:t>
      </w:r>
      <w:commentRangeEnd w:id="10"/>
      <w:r w:rsidDel="00000000" w:rsidR="00000000" w:rsidRPr="00000000">
        <w:commentReference w:id="10"/>
      </w:r>
      <w:r w:rsidDel="00000000" w:rsidR="00000000" w:rsidRPr="00000000">
        <w:rPr>
          <w:rtl w:val="0"/>
        </w:rPr>
        <w:t xml:space="preserve"> Furthermore, we found existing solutions for Dijkstra algorithm</w:t>
      </w:r>
      <w:r w:rsidDel="00000000" w:rsidR="00000000" w:rsidRPr="00000000">
        <w:rPr>
          <w:rtl w:val="0"/>
        </w:rPr>
        <w:t xml:space="preserve"> and we tailored it</w:t>
      </w:r>
      <w:r w:rsidDel="00000000" w:rsidR="00000000" w:rsidRPr="00000000">
        <w:rPr>
          <w:rtl w:val="0"/>
        </w:rPr>
        <w:t xml:space="preserve"> </w:t>
      </w:r>
      <w:r w:rsidDel="00000000" w:rsidR="00000000" w:rsidRPr="00000000">
        <w:rPr>
          <w:rtl w:val="0"/>
        </w:rPr>
        <w:t xml:space="preserve">to suit our </w:t>
      </w:r>
      <w:r w:rsidDel="00000000" w:rsidR="00000000" w:rsidRPr="00000000">
        <w:rPr>
          <w:rtl w:val="0"/>
        </w:rPr>
        <w:t xml:space="preserve">graph implementation of the map.</w:t>
      </w:r>
      <w:r w:rsidDel="00000000" w:rsidR="00000000" w:rsidRPr="00000000">
        <w:rPr>
          <w:rtl w:val="0"/>
        </w:rPr>
        <w:t xml:space="preserve"> </w:t>
      </w:r>
    </w:p>
    <w:p w:rsidR="00000000" w:rsidDel="00000000" w:rsidP="00000000" w:rsidRDefault="00000000" w:rsidRPr="00000000" w14:paraId="00000076">
      <w:pPr>
        <w:tabs>
          <w:tab w:val="right" w:pos="10771"/>
        </w:tabs>
        <w:contextualSpacing w:val="0"/>
        <w:rPr/>
      </w:pPr>
      <w:r w:rsidDel="00000000" w:rsidR="00000000" w:rsidRPr="00000000">
        <w:rPr>
          <w:rtl w:val="0"/>
        </w:rPr>
      </w:r>
    </w:p>
    <w:p w:rsidR="00000000" w:rsidDel="00000000" w:rsidP="00000000" w:rsidRDefault="00000000" w:rsidRPr="00000000" w14:paraId="00000077">
      <w:pPr>
        <w:tabs>
          <w:tab w:val="right" w:pos="10771"/>
        </w:tabs>
        <w:contextualSpacing w:val="0"/>
        <w:rPr/>
      </w:pPr>
      <w:commentRangeStart w:id="11"/>
      <w:r w:rsidDel="00000000" w:rsidR="00000000" w:rsidRPr="00000000">
        <w:rPr>
          <w:rtl w:val="0"/>
        </w:rPr>
        <w:t xml:space="preserve">The Dijkstra algorithm is run with the robot’s position and the selected stack of paintings. The closest painting in the stack and </w:t>
      </w:r>
      <w:commentRangeStart w:id="12"/>
      <w:r w:rsidDel="00000000" w:rsidR="00000000" w:rsidRPr="00000000">
        <w:rPr>
          <w:rtl w:val="0"/>
        </w:rPr>
        <w:t xml:space="preserve">its path to reach to the painting </w:t>
      </w:r>
      <w:commentRangeEnd w:id="12"/>
      <w:r w:rsidDel="00000000" w:rsidR="00000000" w:rsidRPr="00000000">
        <w:commentReference w:id="12"/>
      </w:r>
      <w:r w:rsidDel="00000000" w:rsidR="00000000" w:rsidRPr="00000000">
        <w:rPr>
          <w:rtl w:val="0"/>
        </w:rPr>
        <w:t xml:space="preserve">are returned to be </w:t>
      </w:r>
      <w:commentRangeStart w:id="13"/>
      <w:r w:rsidDel="00000000" w:rsidR="00000000" w:rsidRPr="00000000">
        <w:rPr>
          <w:rtl w:val="0"/>
        </w:rPr>
        <w:t xml:space="preserve">executed</w:t>
      </w:r>
      <w:commentRangeEnd w:id="13"/>
      <w:r w:rsidDel="00000000" w:rsidR="00000000" w:rsidRPr="00000000">
        <w:commentReference w:id="13"/>
      </w:r>
      <w:r w:rsidDel="00000000" w:rsidR="00000000" w:rsidRPr="00000000">
        <w:rPr>
          <w:rtl w:val="0"/>
        </w:rPr>
        <w:t xml:space="preserve"> by the robot. Then, this closest painting is removed from the stack so that the Dijkstra algorithm can be run with the position  of the closest painting (robot’s new virtual position) and the stack to find the second closest painting. This repeats until the stack is empty. Then the order of the paintings is uploaded to the server so that the user interface in the Android app updates th</w:t>
      </w:r>
      <w:r w:rsidDel="00000000" w:rsidR="00000000" w:rsidRPr="00000000">
        <w:rPr>
          <w:rtl w:val="0"/>
        </w:rPr>
        <w:t xml:space="preserve">e carousel order.</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78">
      <w:pPr>
        <w:tabs>
          <w:tab w:val="right" w:pos="10771"/>
        </w:tabs>
        <w:contextualSpacing w:val="0"/>
        <w:rPr/>
      </w:pPr>
      <w:r w:rsidDel="00000000" w:rsidR="00000000" w:rsidRPr="00000000">
        <w:rPr>
          <w:rtl w:val="0"/>
        </w:rPr>
      </w:r>
    </w:p>
    <w:p w:rsidR="00000000" w:rsidDel="00000000" w:rsidP="00000000" w:rsidRDefault="00000000" w:rsidRPr="00000000" w14:paraId="00000079">
      <w:pPr>
        <w:pStyle w:val="Heading3"/>
        <w:tabs>
          <w:tab w:val="right" w:pos="10771"/>
        </w:tabs>
        <w:contextualSpacing w:val="0"/>
        <w:rPr/>
      </w:pPr>
      <w:bookmarkStart w:colFirst="0" w:colLast="0" w:name="_5ldcx0ljk2vl" w:id="16"/>
      <w:bookmarkEnd w:id="16"/>
      <w:r w:rsidDel="00000000" w:rsidR="00000000" w:rsidRPr="00000000">
        <w:rPr>
          <w:rtl w:val="0"/>
        </w:rPr>
        <w:t xml:space="preserve">3</w:t>
      </w:r>
      <w:r w:rsidDel="00000000" w:rsidR="00000000" w:rsidRPr="00000000">
        <w:rPr>
          <w:rtl w:val="0"/>
        </w:rPr>
        <w:t xml:space="preserve">.2.</w:t>
      </w:r>
      <w:r w:rsidDel="00000000" w:rsidR="00000000" w:rsidRPr="00000000">
        <w:rPr>
          <w:rtl w:val="0"/>
        </w:rPr>
        <w:t xml:space="preserve">6</w:t>
      </w:r>
      <w:r w:rsidDel="00000000" w:rsidR="00000000" w:rsidRPr="00000000">
        <w:rPr>
          <w:rtl w:val="0"/>
        </w:rPr>
        <w:t xml:space="preserve"> Obstacle avoidance algorithm</w:t>
      </w:r>
      <w:r w:rsidDel="00000000" w:rsidR="00000000" w:rsidRPr="00000000">
        <w:drawing>
          <wp:anchor allowOverlap="1" behindDoc="0" distB="114300" distT="114300" distL="114300" distR="114300" hidden="0" layoutInCell="1" locked="0" relativeHeight="0" simplePos="0">
            <wp:simplePos x="0" y="0"/>
            <wp:positionH relativeFrom="margin">
              <wp:posOffset>4733925</wp:posOffset>
            </wp:positionH>
            <wp:positionV relativeFrom="paragraph">
              <wp:posOffset>76200</wp:posOffset>
            </wp:positionV>
            <wp:extent cx="1857375" cy="3301022"/>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857375" cy="3301022"/>
                    </a:xfrm>
                    <a:prstGeom prst="rect"/>
                    <a:ln/>
                  </pic:spPr>
                </pic:pic>
              </a:graphicData>
            </a:graphic>
          </wp:anchor>
        </w:drawing>
      </w:r>
    </w:p>
    <w:p w:rsidR="00000000" w:rsidDel="00000000" w:rsidP="00000000" w:rsidRDefault="00000000" w:rsidRPr="00000000" w14:paraId="0000007A">
      <w:pPr>
        <w:tabs>
          <w:tab w:val="right" w:pos="10771"/>
        </w:tabs>
        <w:spacing w:before="60" w:line="240" w:lineRule="auto"/>
        <w:contextualSpacing w:val="0"/>
        <w:rPr/>
      </w:pPr>
      <w:r w:rsidDel="00000000" w:rsidR="00000000" w:rsidRPr="00000000">
        <w:rPr>
          <w:rtl w:val="0"/>
        </w:rPr>
        <w:t xml:space="preserve">Considering the line may be blocked, we have implemented obstacle avoidance to prevent wasting </w:t>
      </w:r>
      <w:r w:rsidDel="00000000" w:rsidR="00000000" w:rsidRPr="00000000">
        <w:rPr>
          <w:rtl w:val="0"/>
        </w:rPr>
        <w:t xml:space="preserve">the </w:t>
      </w:r>
      <w:r w:rsidDel="00000000" w:rsidR="00000000" w:rsidRPr="00000000">
        <w:rPr>
          <w:rtl w:val="0"/>
        </w:rPr>
        <w:t xml:space="preserve">user’s time from waiting</w:t>
      </w:r>
      <w:r w:rsidDel="00000000" w:rsidR="00000000" w:rsidRPr="00000000">
        <w:rPr>
          <w:rtl w:val="0"/>
        </w:rPr>
        <w:t xml:space="preserve"> for</w:t>
      </w:r>
      <w:r w:rsidDel="00000000" w:rsidR="00000000" w:rsidRPr="00000000">
        <w:rPr>
          <w:rtl w:val="0"/>
        </w:rPr>
        <w:t xml:space="preserve"> the obstacle </w:t>
      </w:r>
      <w:r w:rsidDel="00000000" w:rsidR="00000000" w:rsidRPr="00000000">
        <w:rPr>
          <w:rtl w:val="0"/>
        </w:rPr>
        <w:t xml:space="preserve">to be </w:t>
      </w:r>
      <w:r w:rsidDel="00000000" w:rsidR="00000000" w:rsidRPr="00000000">
        <w:rPr>
          <w:rtl w:val="0"/>
        </w:rPr>
        <w:t xml:space="preserve">removed.</w:t>
      </w:r>
    </w:p>
    <w:p w:rsidR="00000000" w:rsidDel="00000000" w:rsidP="00000000" w:rsidRDefault="00000000" w:rsidRPr="00000000" w14:paraId="0000007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C">
      <w:pPr>
        <w:tabs>
          <w:tab w:val="right" w:pos="10771"/>
        </w:tabs>
        <w:spacing w:before="60" w:line="240" w:lineRule="auto"/>
        <w:contextualSpacing w:val="0"/>
        <w:rPr/>
      </w:pPr>
      <w:r w:rsidDel="00000000" w:rsidR="00000000" w:rsidRPr="00000000">
        <w:rPr>
          <w:rtl w:val="0"/>
        </w:rPr>
        <w:t xml:space="preserve">The front LEGO ultrasonic sensor is used to detect the distance at the front, </w:t>
      </w:r>
      <w:ins w:author="Emily Bogdanova" w:id="2" w:date="2018-04-10T15:21:09Z">
        <w:commentRangeStart w:id="14"/>
        <w:r w:rsidDel="00000000" w:rsidR="00000000" w:rsidRPr="00000000">
          <w:rPr>
            <w:rtl w:val="0"/>
          </w:rPr>
          <w:t xml:space="preserve">which indicates</w:t>
        </w:r>
      </w:ins>
      <w:del w:author="Emily Bogdanova" w:id="2" w:date="2018-04-10T15:21:09Z">
        <w:commentRangeEnd w:id="14"/>
        <w:r w:rsidDel="00000000" w:rsidR="00000000" w:rsidRPr="00000000">
          <w:commentReference w:id="14"/>
        </w:r>
        <w:r w:rsidDel="00000000" w:rsidR="00000000" w:rsidRPr="00000000">
          <w:rPr>
            <w:rtl w:val="0"/>
          </w:rPr>
          <w:delText xml:space="preserve">to indicate</w:delText>
        </w:r>
      </w:del>
      <w:r w:rsidDel="00000000" w:rsidR="00000000" w:rsidRPr="00000000">
        <w:rPr>
          <w:rtl w:val="0"/>
        </w:rPr>
        <w:t xml:space="preserve"> whether there is an obstacle on the way. If the values in the front ultrasonic sensor is less than 20 centimeter, that will be considered as an obstacle in front, and the robot will stop</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using active braking </w:t>
      </w:r>
      <w:r w:rsidDel="00000000" w:rsidR="00000000" w:rsidRPr="00000000">
        <w:rPr>
          <w:rtl w:val="0"/>
        </w:rPr>
        <w:t xml:space="preserve">and go into wall following mode.</w:t>
      </w:r>
      <w:r w:rsidDel="00000000" w:rsidR="00000000" w:rsidRPr="00000000">
        <w:rPr>
          <w:rtl w:val="0"/>
        </w:rPr>
      </w:r>
    </w:p>
    <w:p w:rsidR="00000000" w:rsidDel="00000000" w:rsidP="00000000" w:rsidRDefault="00000000" w:rsidRPr="00000000" w14:paraId="0000007D">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E">
      <w:pPr>
        <w:pStyle w:val="Heading3"/>
        <w:tabs>
          <w:tab w:val="right" w:pos="10771"/>
        </w:tabs>
        <w:contextualSpacing w:val="0"/>
        <w:rPr/>
      </w:pPr>
      <w:bookmarkStart w:colFirst="0" w:colLast="0" w:name="_a4c95p13abs" w:id="17"/>
      <w:bookmarkEnd w:id="17"/>
      <w:r w:rsidDel="00000000" w:rsidR="00000000" w:rsidRPr="00000000">
        <w:rPr>
          <w:rtl w:val="0"/>
        </w:rPr>
        <w:t xml:space="preserve">3.2.7 Wall following mode</w:t>
      </w:r>
    </w:p>
    <w:p w:rsidR="00000000" w:rsidDel="00000000" w:rsidP="00000000" w:rsidRDefault="00000000" w:rsidRPr="00000000" w14:paraId="0000007F">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w:t>
      </w:r>
      <w:r w:rsidDel="00000000" w:rsidR="00000000" w:rsidRPr="00000000">
        <w:rPr>
          <w:rtl w:val="0"/>
        </w:rPr>
        <w:t xml:space="preserve">. </w:t>
      </w:r>
    </w:p>
    <w:p w:rsidR="00000000" w:rsidDel="00000000" w:rsidP="00000000" w:rsidRDefault="00000000" w:rsidRPr="00000000" w14:paraId="00000080">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1">
      <w:pPr>
        <w:tabs>
          <w:tab w:val="right" w:pos="10771"/>
        </w:tabs>
        <w:spacing w:before="60" w:line="240" w:lineRule="auto"/>
        <w:contextualSpacing w:val="0"/>
        <w:rPr/>
      </w:pPr>
      <w:r w:rsidDel="00000000" w:rsidR="00000000" w:rsidRPr="00000000">
        <w:rPr>
          <w:rtl w:val="0"/>
        </w:rPr>
        <w:t xml:space="preserve">When</w:t>
      </w:r>
      <w:r w:rsidDel="00000000" w:rsidR="00000000" w:rsidRPr="00000000">
        <w:rPr>
          <w:rtl w:val="0"/>
        </w:rPr>
        <w:t xml:space="preserve"> an</w:t>
      </w:r>
      <w:r w:rsidDel="00000000" w:rsidR="00000000" w:rsidRPr="00000000">
        <w:rPr>
          <w:rtl w:val="0"/>
        </w:rPr>
        <w:t xml:space="preserve"> obstacle is detected, the robot will turn 90 degrees in </w:t>
      </w:r>
      <w:r w:rsidDel="00000000" w:rsidR="00000000" w:rsidRPr="00000000">
        <w:rPr>
          <w:rtl w:val="0"/>
        </w:rPr>
        <w:t xml:space="preserve">a </w:t>
      </w:r>
      <w:commentRangeStart w:id="15"/>
      <w:r w:rsidDel="00000000" w:rsidR="00000000" w:rsidRPr="00000000">
        <w:rPr>
          <w:rtl w:val="0"/>
        </w:rPr>
        <w:t xml:space="preserve">pre-program</w:t>
      </w:r>
      <w:r w:rsidDel="00000000" w:rsidR="00000000" w:rsidRPr="00000000">
        <w:rPr>
          <w:rtl w:val="0"/>
        </w:rPr>
        <w:t xml:space="preserve">med</w:t>
      </w:r>
      <w:commentRangeEnd w:id="15"/>
      <w:r w:rsidDel="00000000" w:rsidR="00000000" w:rsidRPr="00000000">
        <w:commentReference w:id="15"/>
      </w:r>
      <w:r w:rsidDel="00000000" w:rsidR="00000000" w:rsidRPr="00000000">
        <w:rPr>
          <w:rtl w:val="0"/>
        </w:rPr>
        <w:t xml:space="preserve"> direction. The two HC-SR04 ultrasonic sensor at the side are used to detect the distance to the obstacle. The robot will keep the  </w:t>
      </w:r>
      <w:r w:rsidDel="00000000" w:rsidR="00000000" w:rsidRPr="00000000">
        <w:rPr>
          <w:rtl w:val="0"/>
        </w:rPr>
        <w:t xml:space="preserve">     </w:t>
      </w:r>
      <w:r w:rsidDel="00000000" w:rsidR="00000000" w:rsidRPr="00000000">
        <w:rPr>
          <w:b w:val="1"/>
          <w:rtl w:val="0"/>
        </w:rPr>
        <w:t xml:space="preserve">Fig. 6</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82">
      <w:pPr>
        <w:tabs>
          <w:tab w:val="right" w:pos="10771"/>
        </w:tabs>
        <w:spacing w:before="60" w:line="240" w:lineRule="auto"/>
        <w:contextualSpacing w:val="0"/>
        <w:rPr/>
      </w:pPr>
      <w:r w:rsidDel="00000000" w:rsidR="00000000" w:rsidRPr="00000000">
        <w:rPr>
          <w:rtl w:val="0"/>
        </w:rPr>
        <w:t xml:space="preserve">distance at 11 centimeter, by adjusting itself based on the distance it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tabs>
          <w:tab w:val="right" w:pos="10771"/>
        </w:tabs>
        <w:spacing w:before="60" w:line="240" w:lineRule="auto"/>
        <w:contextualSpacing w:val="0"/>
        <w:rPr/>
      </w:pPr>
      <w:r w:rsidDel="00000000" w:rsidR="00000000" w:rsidRPr="00000000">
        <w:rPr>
          <w:rtl w:val="0"/>
        </w:rPr>
        <w:t xml:space="preserve">detected at the side ultrasonic sensor. When the white line is detected</w:t>
      </w:r>
      <w:r w:rsidDel="00000000" w:rsidR="00000000" w:rsidRPr="00000000">
        <w:rPr>
          <w:rtl w:val="0"/>
        </w:rPr>
      </w:r>
    </w:p>
    <w:p w:rsidR="00000000" w:rsidDel="00000000" w:rsidP="00000000" w:rsidRDefault="00000000" w:rsidRPr="00000000" w14:paraId="00000084">
      <w:pPr>
        <w:tabs>
          <w:tab w:val="right" w:pos="10771"/>
        </w:tabs>
        <w:spacing w:before="60" w:line="240" w:lineRule="auto"/>
        <w:contextualSpacing w:val="0"/>
        <w:rPr/>
      </w:pPr>
      <w:r w:rsidDel="00000000" w:rsidR="00000000" w:rsidRPr="00000000">
        <w:rPr>
          <w:rtl w:val="0"/>
        </w:rPr>
        <w:t xml:space="preserve">by the custom line sensor</w:t>
      </w:r>
      <w:r w:rsidDel="00000000" w:rsidR="00000000" w:rsidRPr="00000000">
        <w:rPr>
          <w:rtl w:val="0"/>
        </w:rPr>
        <w:t xml:space="preserve">, </w:t>
      </w:r>
      <w:r w:rsidDel="00000000" w:rsidR="00000000" w:rsidRPr="00000000">
        <w:rPr>
          <w:rtl w:val="0"/>
        </w:rPr>
        <w:t xml:space="preserve">the robot will turn 90 degrees again and go back to line following mode.</w:t>
      </w:r>
      <w:r w:rsidDel="00000000" w:rsidR="00000000" w:rsidRPr="00000000">
        <w:drawing>
          <wp:anchor allowOverlap="1" behindDoc="0" distB="114300" distT="114300" distL="114300" distR="114300" hidden="0" layoutInCell="1" locked="0" relativeHeight="0" simplePos="0">
            <wp:simplePos x="0" y="0"/>
            <wp:positionH relativeFrom="margin">
              <wp:posOffset>4148455</wp:posOffset>
            </wp:positionH>
            <wp:positionV relativeFrom="paragraph">
              <wp:posOffset>19050</wp:posOffset>
            </wp:positionV>
            <wp:extent cx="2582154" cy="3052763"/>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2582154" cy="3052763"/>
                    </a:xfrm>
                    <a:prstGeom prst="rect"/>
                    <a:ln/>
                  </pic:spPr>
                </pic:pic>
              </a:graphicData>
            </a:graphic>
          </wp:anchor>
        </w:drawing>
      </w:r>
    </w:p>
    <w:p w:rsidR="00000000" w:rsidDel="00000000" w:rsidP="00000000" w:rsidRDefault="00000000" w:rsidRPr="00000000" w14:paraId="00000085">
      <w:pPr>
        <w:tabs>
          <w:tab w:val="right" w:pos="10771"/>
        </w:tabs>
        <w:contextualSpacing w:val="0"/>
        <w:rPr/>
      </w:pPr>
      <w:r w:rsidDel="00000000" w:rsidR="00000000" w:rsidRPr="00000000">
        <w:rPr>
          <w:rtl w:val="0"/>
        </w:rPr>
      </w:r>
    </w:p>
    <w:p w:rsidR="00000000" w:rsidDel="00000000" w:rsidP="00000000" w:rsidRDefault="00000000" w:rsidRPr="00000000" w14:paraId="00000086">
      <w:pPr>
        <w:tabs>
          <w:tab w:val="right" w:pos="10771"/>
        </w:tabs>
        <w:spacing w:before="60" w:line="240" w:lineRule="auto"/>
        <w:contextualSpacing w:val="0"/>
        <w:rPr/>
      </w:pPr>
      <w:r w:rsidDel="00000000" w:rsidR="00000000" w:rsidRPr="00000000">
        <w:rPr>
          <w:b w:val="1"/>
          <w:rtl w:val="0"/>
        </w:rPr>
        <w:t xml:space="preserve">Note</w:t>
      </w:r>
      <w:r w:rsidDel="00000000" w:rsidR="00000000" w:rsidRPr="00000000">
        <w:rPr>
          <w:rtl w:val="0"/>
        </w:rPr>
        <w:t xml:space="preserve">:</w:t>
      </w:r>
      <w:ins w:author="Emily Bogdanova" w:id="3" w:date="2018-04-10T15:24:05Z">
        <w:r w:rsidDel="00000000" w:rsidR="00000000" w:rsidRPr="00000000">
          <w:rPr>
            <w:rtl w:val="0"/>
          </w:rPr>
          <w:t xml:space="preserve"> </w:t>
        </w:r>
      </w:ins>
      <w:r w:rsidDel="00000000" w:rsidR="00000000" w:rsidRPr="00000000">
        <w:rPr>
          <w:rtl w:val="0"/>
        </w:rPr>
        <w:t xml:space="preserve">I</w:t>
      </w:r>
      <w:r w:rsidDel="00000000" w:rsidR="00000000" w:rsidRPr="00000000">
        <w:rPr>
          <w:rtl w:val="0"/>
        </w:rPr>
        <w:t xml:space="preserve">f there is not enough space for the robot to pass through, it will stop and notify the user in the app in their selected language. </w:t>
      </w:r>
    </w:p>
    <w:p w:rsidR="00000000" w:rsidDel="00000000" w:rsidP="00000000" w:rsidRDefault="00000000" w:rsidRPr="00000000" w14:paraId="00000087">
      <w:pPr>
        <w:pStyle w:val="Heading3"/>
        <w:tabs>
          <w:tab w:val="right" w:pos="10771"/>
        </w:tabs>
        <w:contextualSpacing w:val="0"/>
        <w:rPr/>
      </w:pPr>
      <w:bookmarkStart w:colFirst="0" w:colLast="0" w:name="_43gydpq2evs0" w:id="18"/>
      <w:bookmarkEnd w:id="18"/>
      <w:r w:rsidDel="00000000" w:rsidR="00000000" w:rsidRPr="00000000">
        <w:rPr>
          <w:rtl w:val="0"/>
        </w:rPr>
        <w:t xml:space="preserve">3.2.8 Obstacle on Branch </w:t>
      </w:r>
    </w:p>
    <w:p w:rsidR="00000000" w:rsidDel="00000000" w:rsidP="00000000" w:rsidRDefault="00000000" w:rsidRPr="00000000" w14:paraId="00000088">
      <w:pPr>
        <w:tabs>
          <w:tab w:val="right" w:pos="10771"/>
        </w:tabs>
        <w:contextualSpacing w:val="0"/>
        <w:rPr>
          <w:b w:val="1"/>
          <w:sz w:val="24"/>
          <w:szCs w:val="24"/>
        </w:rPr>
      </w:pPr>
      <w:commentRangeStart w:id="16"/>
      <w:r w:rsidDel="00000000" w:rsidR="00000000" w:rsidRPr="00000000">
        <w:rPr>
          <w:rtl w:val="0"/>
        </w:rPr>
        <w:t xml:space="preserve">When an obstacle is on a branch</w:t>
      </w:r>
      <w:commentRangeEnd w:id="16"/>
      <w:r w:rsidDel="00000000" w:rsidR="00000000" w:rsidRPr="00000000">
        <w:commentReference w:id="16"/>
      </w:r>
      <w:r w:rsidDel="00000000" w:rsidR="00000000" w:rsidRPr="00000000">
        <w:rPr>
          <w:rtl w:val="0"/>
        </w:rPr>
        <w:t xml:space="preserve">, the robot may miss the branch during the obstacle avoidance.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 If the branch is a painting it needs to go to, it will turn and wait in front of the obstacle until the obstacle is removed, otherwise it will continue obstacle avoidance and count for a branch. </w:t>
      </w:r>
      <w:r w:rsidDel="00000000" w:rsidR="00000000" w:rsidRPr="00000000">
        <w:rPr>
          <w:b w:val="1"/>
          <w:sz w:val="24"/>
          <w:szCs w:val="24"/>
          <w:rtl w:val="0"/>
        </w:rPr>
        <w:t xml:space="preserve">     </w:t>
      </w:r>
    </w:p>
    <w:p w:rsidR="00000000" w:rsidDel="00000000" w:rsidP="00000000" w:rsidRDefault="00000000" w:rsidRPr="00000000" w14:paraId="00000089">
      <w:pPr>
        <w:tabs>
          <w:tab w:val="right" w:pos="10771"/>
        </w:tabs>
        <w:ind w:left="6480" w:firstLine="720"/>
        <w:contextualSpacing w:val="0"/>
        <w:rPr/>
      </w:pPr>
      <w:r w:rsidDel="00000000" w:rsidR="00000000" w:rsidRPr="00000000">
        <w:rPr>
          <w:b w:val="1"/>
          <w:sz w:val="24"/>
          <w:szCs w:val="24"/>
          <w:rtl w:val="0"/>
        </w:rPr>
        <w:t xml:space="preserve">Fig. 7:</w:t>
      </w:r>
      <w:r w:rsidDel="00000000" w:rsidR="00000000" w:rsidRPr="00000000">
        <w:rPr>
          <w:sz w:val="24"/>
          <w:szCs w:val="24"/>
          <w:rtl w:val="0"/>
        </w:rPr>
        <w:t xml:space="preserve"> Black Line detected</w:t>
      </w:r>
      <w:r w:rsidDel="00000000" w:rsidR="00000000" w:rsidRPr="00000000">
        <w:rPr>
          <w:rtl w:val="0"/>
        </w:rPr>
      </w:r>
    </w:p>
    <w:p w:rsidR="00000000" w:rsidDel="00000000" w:rsidP="00000000" w:rsidRDefault="00000000" w:rsidRPr="00000000" w14:paraId="0000008A">
      <w:pPr>
        <w:pStyle w:val="Heading3"/>
        <w:tabs>
          <w:tab w:val="right" w:pos="10771"/>
        </w:tabs>
        <w:spacing w:before="60" w:lineRule="auto"/>
        <w:contextualSpacing w:val="0"/>
        <w:rPr/>
      </w:pPr>
      <w:bookmarkStart w:colFirst="0" w:colLast="0" w:name="_5be6s5c6iqf8" w:id="19"/>
      <w:bookmarkEnd w:id="19"/>
      <w:r w:rsidDel="00000000" w:rsidR="00000000" w:rsidRPr="00000000">
        <w:rPr>
          <w:rtl w:val="0"/>
        </w:rPr>
        <w:t xml:space="preserve">3.2.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8B">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much degrees the </w:t>
      </w:r>
      <w:commentRangeStart w:id="17"/>
      <w:r w:rsidDel="00000000" w:rsidR="00000000" w:rsidRPr="00000000">
        <w:rPr>
          <w:rtl w:val="0"/>
        </w:rPr>
        <w:t xml:space="preserve">point</w:t>
      </w:r>
      <w:commentRangeEnd w:id="17"/>
      <w:r w:rsidDel="00000000" w:rsidR="00000000" w:rsidRPr="00000000">
        <w:commentReference w:id="17"/>
      </w:r>
      <w:r w:rsidDel="00000000" w:rsidR="00000000" w:rsidRPr="00000000">
        <w:rPr>
          <w:rtl w:val="0"/>
        </w:rPr>
        <w:t xml:space="preserve">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8C">
      <w:pPr>
        <w:pStyle w:val="Heading2"/>
        <w:tabs>
          <w:tab w:val="right" w:pos="10771"/>
        </w:tabs>
        <w:spacing w:before="60" w:line="240" w:lineRule="auto"/>
        <w:contextualSpacing w:val="0"/>
        <w:rPr/>
      </w:pPr>
      <w:bookmarkStart w:colFirst="0" w:colLast="0" w:name="_3thfzjfe6ctf" w:id="20"/>
      <w:bookmarkEnd w:id="20"/>
      <w:r w:rsidDel="00000000" w:rsidR="00000000" w:rsidRPr="00000000">
        <w:rPr>
          <w:rtl w:val="0"/>
        </w:rPr>
        <w:t xml:space="preserve">3.3 Server Communication</w:t>
      </w:r>
    </w:p>
    <w:p w:rsidR="00000000" w:rsidDel="00000000" w:rsidP="00000000" w:rsidRDefault="00000000" w:rsidRPr="00000000" w14:paraId="0000008D">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8E">
      <w:pPr>
        <w:tabs>
          <w:tab w:val="right" w:pos="10771"/>
        </w:tabs>
        <w:contextualSpacing w:val="0"/>
        <w:rPr/>
      </w:pPr>
      <w:r w:rsidDel="00000000" w:rsidR="00000000" w:rsidRPr="00000000">
        <w:rPr>
          <w:rtl w:val="0"/>
        </w:rPr>
      </w:r>
    </w:p>
    <w:p w:rsidR="00000000" w:rsidDel="00000000" w:rsidP="00000000" w:rsidRDefault="00000000" w:rsidRPr="00000000" w14:paraId="0000008F">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w:t>
      </w:r>
      <w:ins w:author="Emily Bogdanova" w:id="4" w:date="2018-04-10T15:34:51Z">
        <w:r w:rsidDel="00000000" w:rsidR="00000000" w:rsidRPr="00000000">
          <w:rPr>
            <w:rtl w:val="0"/>
          </w:rPr>
          <w:t xml:space="preserve">n</w:t>
        </w:r>
      </w:ins>
      <w:r w:rsidDel="00000000" w:rsidR="00000000" w:rsidRPr="00000000">
        <w:rPr>
          <w:rtl w:val="0"/>
        </w:rPr>
        <w:t xml:space="preserve">nman </w:t>
      </w:r>
      <w:ins w:author="Emily Bogdanova" w:id="5" w:date="2018-04-10T15:35:08Z">
        <w:r w:rsidDel="00000000" w:rsidR="00000000" w:rsidRPr="00000000">
          <w:rPr>
            <w:rtl w:val="0"/>
          </w:rPr>
          <w:t xml:space="preserve">W</w:t>
        </w:r>
      </w:ins>
      <w:del w:author="Emily Bogdanova" w:id="5" w:date="2018-04-10T15:35:08Z">
        <w:r w:rsidDel="00000000" w:rsidR="00000000" w:rsidRPr="00000000">
          <w:rPr>
            <w:rtl w:val="0"/>
          </w:rPr>
          <w:delText xml:space="preserve">w</w:delText>
        </w:r>
      </w:del>
      <w:r w:rsidDel="00000000" w:rsidR="00000000" w:rsidRPr="00000000">
        <w:rPr>
          <w:rtl w:val="0"/>
        </w:rPr>
        <w:t xml:space="preserve">i</w:t>
      </w:r>
      <w:ins w:author="Emily Bogdanova" w:id="6" w:date="2018-04-10T15:35:10Z">
        <w:r w:rsidDel="00000000" w:rsidR="00000000" w:rsidRPr="00000000">
          <w:rPr>
            <w:rtl w:val="0"/>
          </w:rPr>
          <w:t xml:space="preserve">F</w:t>
        </w:r>
      </w:ins>
      <w:del w:author="Emily Bogdanova" w:id="6" w:date="2018-04-10T15:35:10Z">
        <w:r w:rsidDel="00000000" w:rsidR="00000000" w:rsidRPr="00000000">
          <w:rPr>
            <w:rtl w:val="0"/>
          </w:rPr>
          <w:delText xml:space="preserve">f</w:delText>
        </w:r>
      </w:del>
      <w:r w:rsidDel="00000000" w:rsidR="00000000" w:rsidRPr="00000000">
        <w:rPr>
          <w:rtl w:val="0"/>
        </w:rPr>
        <w:t xml:space="preserve">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the connection speed nearly doubled</w:t>
      </w:r>
      <w:r w:rsidDel="00000000" w:rsidR="00000000" w:rsidRPr="00000000">
        <w:rPr>
          <w:rtl w:val="0"/>
        </w:rPr>
        <w:t xml:space="preserve">,</w:t>
      </w:r>
      <w:r w:rsidDel="00000000" w:rsidR="00000000" w:rsidRPr="00000000">
        <w:rPr>
          <w:rtl w:val="0"/>
        </w:rPr>
        <w:t xml:space="preserve"> however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pStyle w:val="Heading2"/>
        <w:tabs>
          <w:tab w:val="right" w:pos="10771"/>
        </w:tabs>
        <w:spacing w:before="60" w:line="240" w:lineRule="auto"/>
        <w:contextualSpacing w:val="0"/>
        <w:rPr/>
      </w:pPr>
      <w:bookmarkStart w:colFirst="0" w:colLast="0" w:name="_504jg2vpp6po" w:id="21"/>
      <w:bookmarkEnd w:id="21"/>
      <w:r w:rsidDel="00000000" w:rsidR="00000000" w:rsidRPr="00000000">
        <w:rPr>
          <w:rtl w:val="0"/>
        </w:rPr>
        <w:t xml:space="preserve">3.4 App </w:t>
      </w:r>
    </w:p>
    <w:p w:rsidR="00000000" w:rsidDel="00000000" w:rsidP="00000000" w:rsidRDefault="00000000" w:rsidRPr="00000000" w14:paraId="00000092">
      <w:pPr>
        <w:tabs>
          <w:tab w:val="right" w:pos="10771"/>
        </w:tabs>
        <w:contextualSpacing w:val="0"/>
        <w:rPr/>
      </w:pPr>
      <w:r w:rsidDel="00000000" w:rsidR="00000000" w:rsidRPr="00000000">
        <w:rPr>
          <w:rtl w:val="0"/>
        </w:rPr>
        <w:t xml:space="preserve">An Android app was developed to be the user interface for the user to communicate with the robot. The reason we chose to do an Android application, instead of an iOS application, is due to </w:t>
      </w:r>
      <w:commentRangeStart w:id="18"/>
      <w:r w:rsidDel="00000000" w:rsidR="00000000" w:rsidRPr="00000000">
        <w:rPr>
          <w:rtl w:val="0"/>
        </w:rPr>
        <w:t xml:space="preserve">the 81.7% of smartphones in the market running Android in 2016 (The Verge, 2018)</w:t>
      </w:r>
      <w:commentRangeEnd w:id="18"/>
      <w:r w:rsidDel="00000000" w:rsidR="00000000" w:rsidRPr="00000000">
        <w:commentReference w:id="18"/>
      </w:r>
      <w:r w:rsidDel="00000000" w:rsidR="00000000" w:rsidRPr="00000000">
        <w:rPr>
          <w:rtl w:val="0"/>
        </w:rPr>
        <w:t xml:space="preserve">. We believed that due to time restrictions, we could only achieve to do the app for one platform, hence we choose Android to maximise the market share of museum users. We designed and implemented the Android app to be user-friendly and to be as efficient as possible.  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w:t>
      </w:r>
      <w:ins w:author="Emily Bogdanova" w:id="7" w:date="2018-04-10T15:39:23Z">
        <w:r w:rsidDel="00000000" w:rsidR="00000000" w:rsidRPr="00000000">
          <w:rPr>
            <w:rtl w:val="0"/>
          </w:rPr>
          <w:t xml:space="preserve">n</w:t>
        </w:r>
      </w:ins>
      <w:r w:rsidDel="00000000" w:rsidR="00000000" w:rsidRPr="00000000">
        <w:rPr>
          <w:rtl w:val="0"/>
        </w:rPr>
        <w:t xml:space="preserve"> internet connection). The app was developed in Android Studio 3.1 using Kotlin. We choose to develop in Kotlin instead of the more common Java as we had experience in Android development using Kotlin and the null safety that Kotlin provides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w:t>
      </w:r>
      <w:ins w:author="Emily Bogdanova" w:id="8" w:date="2018-04-10T15:39:55Z">
        <w:r w:rsidDel="00000000" w:rsidR="00000000" w:rsidRPr="00000000">
          <w:rPr>
            <w:rtl w:val="0"/>
          </w:rPr>
          <w:t xml:space="preserve">ensures</w:t>
        </w:r>
      </w:ins>
      <w:del w:author="Emily Bogdanova" w:id="8" w:date="2018-04-10T15:39:55Z">
        <w:r w:rsidDel="00000000" w:rsidR="00000000" w:rsidRPr="00000000">
          <w:rPr>
            <w:rtl w:val="0"/>
          </w:rPr>
          <w:delText xml:space="preserve">means tha</w:delText>
        </w:r>
      </w:del>
      <w:r w:rsidDel="00000000" w:rsidR="00000000" w:rsidRPr="00000000">
        <w:rPr>
          <w:rtl w:val="0"/>
        </w:rPr>
        <w:t xml:space="preserve">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93">
      <w:pPr>
        <w:pStyle w:val="Heading2"/>
        <w:tabs>
          <w:tab w:val="right" w:pos="10771"/>
        </w:tabs>
        <w:contextualSpacing w:val="0"/>
        <w:rPr/>
      </w:pPr>
      <w:bookmarkStart w:colFirst="0" w:colLast="0" w:name="_1bwavu2onoke" w:id="22"/>
      <w:bookmarkEnd w:id="22"/>
      <w:r w:rsidDel="00000000" w:rsidR="00000000" w:rsidRPr="00000000">
        <w:rPr>
          <w:rtl w:val="0"/>
        </w:rPr>
        <w:t xml:space="preserve">3.4.1 User Interface</w:t>
      </w:r>
    </w:p>
    <w:p w:rsidR="00000000" w:rsidDel="00000000" w:rsidP="00000000" w:rsidRDefault="00000000" w:rsidRPr="00000000" w14:paraId="00000094">
      <w:pPr>
        <w:tabs>
          <w:tab w:val="right" w:pos="10771"/>
        </w:tabs>
        <w:contextualSpacing w:val="0"/>
        <w:rPr/>
      </w:pPr>
      <w:r w:rsidDel="00000000" w:rsidR="00000000" w:rsidRPr="00000000">
        <w:rPr>
          <w:rtl w:val="0"/>
        </w:rPr>
      </w:r>
    </w:p>
    <w:tbl>
      <w:tblPr>
        <w:tblStyle w:val="Table6"/>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680"/>
        <w:gridCol w:w="1860"/>
        <w:tblGridChange w:id="0">
          <w:tblGrid>
            <w:gridCol w:w="1800"/>
            <w:gridCol w:w="1800"/>
            <w:gridCol w:w="1800"/>
            <w:gridCol w:w="1800"/>
            <w:gridCol w:w="1680"/>
            <w:gridCol w:w="1860"/>
          </w:tblGrid>
        </w:tblGridChange>
      </w:tblGrid>
      <w:tr>
        <w:trPr>
          <w:trHeight w:val="31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tabs>
                <w:tab w:val="right" w:pos="10771"/>
              </w:tabs>
              <w:contextualSpacing w:val="0"/>
              <w:rPr/>
            </w:pPr>
            <w:r w:rsidDel="00000000" w:rsidR="00000000" w:rsidRPr="00000000">
              <w:rPr/>
              <w:drawing>
                <wp:inline distB="19050" distT="19050" distL="19050" distR="19050">
                  <wp:extent cx="1000125" cy="1790700"/>
                  <wp:effectExtent b="0" l="0" r="0" t="0"/>
                  <wp:docPr id="10"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tabs>
                <w:tab w:val="right" w:pos="10771"/>
              </w:tabs>
              <w:contextualSpacing w:val="0"/>
              <w:rPr/>
            </w:pPr>
            <w:r w:rsidDel="00000000" w:rsidR="00000000" w:rsidRPr="00000000">
              <w:rPr/>
              <w:drawing>
                <wp:inline distB="19050" distT="19050" distL="19050" distR="19050">
                  <wp:extent cx="1000125" cy="1790700"/>
                  <wp:effectExtent b="0" l="0" r="0" t="0"/>
                  <wp:docPr id="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pos="10771"/>
              </w:tabs>
              <w:contextualSpacing w:val="0"/>
              <w:rPr/>
            </w:pPr>
            <w:r w:rsidDel="00000000" w:rsidR="00000000" w:rsidRPr="00000000">
              <w:rPr/>
              <w:drawing>
                <wp:inline distB="114300" distT="114300" distL="114300" distR="114300">
                  <wp:extent cx="1000125" cy="1854200"/>
                  <wp:effectExtent b="0" l="0" r="0" t="0"/>
                  <wp:docPr id="2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pos="10771"/>
              </w:tabs>
              <w:contextualSpacing w:val="0"/>
              <w:rPr/>
            </w:pPr>
            <w:r w:rsidDel="00000000" w:rsidR="00000000" w:rsidRPr="00000000">
              <w:rPr/>
              <w:drawing>
                <wp:inline distB="19050" distT="19050" distL="19050" distR="19050">
                  <wp:extent cx="1000125" cy="1790700"/>
                  <wp:effectExtent b="0" l="0" r="0" t="0"/>
                  <wp:docPr id="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tabs>
                <w:tab w:val="right" w:pos="10771"/>
              </w:tabs>
              <w:contextualSpacing w:val="0"/>
              <w:rPr/>
            </w:pPr>
            <w:r w:rsidDel="00000000" w:rsidR="00000000" w:rsidRPr="00000000">
              <w:rPr/>
              <w:drawing>
                <wp:inline distB="19050" distT="19050" distL="19050" distR="19050">
                  <wp:extent cx="1000125" cy="1790700"/>
                  <wp:effectExtent b="0" l="0" r="0" t="0"/>
                  <wp:docPr id="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tabs>
                <w:tab w:val="right" w:pos="10771"/>
              </w:tabs>
              <w:contextualSpacing w:val="0"/>
              <w:rPr/>
            </w:pPr>
            <w:r w:rsidDel="00000000" w:rsidR="00000000" w:rsidRPr="00000000">
              <w:rPr/>
              <w:drawing>
                <wp:inline distB="114300" distT="114300" distL="114300" distR="114300">
                  <wp:extent cx="1000125" cy="1854200"/>
                  <wp:effectExtent b="0" l="0" r="0" t="0"/>
                  <wp:docPr id="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Start w:id="19"/>
            <w:r w:rsidDel="00000000" w:rsidR="00000000" w:rsidRPr="00000000">
              <w:rPr>
                <w:b w:val="1"/>
                <w:rtl w:val="0"/>
              </w:rPr>
              <w:t xml:space="preserve">Fig. 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pPr>
            <w:r w:rsidDel="00000000" w:rsidR="00000000" w:rsidRPr="00000000">
              <w:rPr>
                <w:b w:val="1"/>
                <w:rtl w:val="0"/>
              </w:rPr>
              <w:t xml:space="preserve">Fig. B:</w:t>
            </w:r>
            <w:r w:rsidDel="00000000" w:rsidR="00000000" w:rsidRPr="00000000">
              <w:rPr>
                <w:rtl w:val="0"/>
              </w:rPr>
              <w:t xml:space="preserve"> Select</w:t>
            </w:r>
          </w:p>
          <w:p w:rsidR="00000000" w:rsidDel="00000000" w:rsidP="00000000" w:rsidRDefault="00000000" w:rsidRPr="00000000" w14:paraId="0000009D">
            <w:pPr>
              <w:widowControl w:val="0"/>
              <w:spacing w:line="240" w:lineRule="auto"/>
              <w:contextualSpacing w:val="0"/>
              <w:rPr/>
            </w:pPr>
            <w:r w:rsidDel="00000000" w:rsidR="00000000" w:rsidRPr="00000000">
              <w:rPr>
                <w:rtl w:val="0"/>
              </w:rPr>
              <w:t xml:space="preserve">Language</w:t>
            </w:r>
          </w:p>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pPr>
            <w:r w:rsidDel="00000000" w:rsidR="00000000" w:rsidRPr="00000000">
              <w:rPr>
                <w:b w:val="1"/>
                <w:rtl w:val="0"/>
              </w:rPr>
              <w:t xml:space="preserve">Fig. C: </w:t>
            </w:r>
            <w:r w:rsidDel="00000000" w:rsidR="00000000" w:rsidRPr="00000000">
              <w:rPr>
                <w:rtl w:val="0"/>
              </w:rPr>
              <w:t xml:space="preserve">WaitingActivity.kt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b w:val="1"/>
                <w:rtl w:val="0"/>
              </w:rPr>
              <w:t xml:space="preserve">Fig. D: </w:t>
            </w:r>
            <w:r w:rsidDel="00000000" w:rsidR="00000000" w:rsidRPr="00000000">
              <w:rPr>
                <w:rtl w:val="0"/>
              </w:rPr>
              <w:t xml:space="preserve">SelectPictures</w:t>
            </w:r>
          </w:p>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pPr>
            <w:r w:rsidDel="00000000" w:rsidR="00000000" w:rsidRPr="00000000">
              <w:rPr>
                <w:b w:val="1"/>
                <w:rtl w:val="0"/>
              </w:rPr>
              <w:t xml:space="preserve">Fig. E: </w:t>
            </w:r>
            <w:r w:rsidDel="00000000" w:rsidR="00000000" w:rsidRPr="00000000">
              <w:rPr>
                <w:rtl w:val="0"/>
              </w:rPr>
              <w:t xml:space="preserve">Controller</w:t>
            </w:r>
          </w:p>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b w:val="1"/>
              </w:rPr>
            </w:pPr>
            <w:r w:rsidDel="00000000" w:rsidR="00000000" w:rsidRPr="00000000">
              <w:rPr>
                <w:b w:val="1"/>
                <w:rtl w:val="0"/>
              </w:rPr>
              <w:t xml:space="preserve">Fig. F:</w:t>
            </w:r>
          </w:p>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Follower</w:t>
            </w:r>
          </w:p>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Activity.kt</w:t>
            </w:r>
          </w:p>
        </w:tc>
      </w:tr>
    </w:tbl>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6360"/>
        <w:tblGridChange w:id="0">
          <w:tblGrid>
            <w:gridCol w:w="4410"/>
            <w:gridCol w:w="6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contextualSpacing w:val="0"/>
              <w:rPr/>
            </w:pPr>
            <w:r w:rsidDel="00000000" w:rsidR="00000000" w:rsidRPr="00000000">
              <w:rPr/>
              <w:drawing>
                <wp:inline distB="114300" distT="114300" distL="114300" distR="114300">
                  <wp:extent cx="2664778" cy="3370518"/>
                  <wp:effectExtent b="0" l="0" r="0" t="0"/>
                  <wp:docPr id="1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664778" cy="3370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right" w:pos="10771"/>
              </w:tabs>
              <w:contextualSpacing w:val="0"/>
              <w:rPr/>
            </w:pPr>
            <w:commentRangeStart w:id="20"/>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8</w:t>
            </w:r>
            <w:r w:rsidDel="00000000" w:rsidR="00000000" w:rsidRPr="00000000">
              <w:rPr>
                <w:rtl w:val="0"/>
              </w:rPr>
              <w:t xml:space="preserve">: UML Activity Diagram of Kotlin Classes for the App</w:t>
            </w:r>
            <w:commentRangeEnd w:id="20"/>
            <w:r w:rsidDel="00000000" w:rsidR="00000000" w:rsidRPr="00000000">
              <w:commentReference w:id="20"/>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w:t>
            </w:r>
            <w:ins w:author="Emily Bogdanova" w:id="9" w:date="2018-04-10T15:42:08Z">
              <w:r w:rsidDel="00000000" w:rsidR="00000000" w:rsidRPr="00000000">
                <w:rPr>
                  <w:rtl w:val="0"/>
                </w:rPr>
                <w:t xml:space="preserve">in Fig. 8</w:t>
              </w:r>
            </w:ins>
            <w:del w:author="Emily Bogdanova" w:id="9" w:date="2018-04-10T15:42:08Z">
              <w:r w:rsidDel="00000000" w:rsidR="00000000" w:rsidRPr="00000000">
                <w:rPr>
                  <w:rtl w:val="0"/>
                </w:rPr>
                <w:delText xml:space="preserve">to the left</w:delText>
              </w:r>
            </w:del>
            <w:r w:rsidDel="00000000" w:rsidR="00000000" w:rsidRPr="00000000">
              <w:rPr>
                <w:rtl w:val="0"/>
              </w:rPr>
              <w:t xml:space="preserve">. Upon opening the app MainActivity (Fig. A) is started. When the user presses the “Start</w:t>
            </w:r>
            <w:ins w:author="Emily Bogdanova" w:id="10" w:date="2018-04-10T15:42:47Z">
              <w:r w:rsidDel="00000000" w:rsidR="00000000" w:rsidRPr="00000000">
                <w:rPr>
                  <w:rtl w:val="0"/>
                </w:rPr>
                <w:t xml:space="preserve">” button</w:t>
              </w:r>
            </w:ins>
            <w:del w:author="Emily Bogdanova" w:id="10" w:date="2018-04-10T15:42:47Z">
              <w:r w:rsidDel="00000000" w:rsidR="00000000" w:rsidRPr="00000000">
                <w:rPr>
                  <w:rtl w:val="0"/>
                </w:rPr>
                <w:delText xml:space="preserve"> Button”</w:delText>
              </w:r>
            </w:del>
            <w:r w:rsidDel="00000000" w:rsidR="00000000" w:rsidRPr="00000000">
              <w:rPr>
                <w:rtl w:val="0"/>
              </w:rPr>
              <w:t xml:space="preserve">, they will be taken to the SelectLanguageActivity (Fig. B).</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C), this activity will check the server to see if a robot is available. If one is available, they will be allowed to select pictures in the SelectPicturesActivity (Fig. D). Once the user has selected the pictures they wish to go to, and pressed “Start Tour” button they will be taken to ControllerActivity (Fig. F).</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Start w:id="21"/>
            <w:r w:rsidDel="00000000" w:rsidR="00000000" w:rsidRPr="00000000">
              <w:rPr>
                <w:rtl w:val="0"/>
              </w:rPr>
              <w:t xml:space="preserve">Otherwise</w:t>
            </w:r>
            <w:commentRangeEnd w:id="21"/>
            <w:r w:rsidDel="00000000" w:rsidR="00000000" w:rsidRPr="00000000">
              <w:commentReference w:id="21"/>
            </w:r>
            <w:r w:rsidDel="00000000" w:rsidR="00000000" w:rsidRPr="00000000">
              <w:rPr>
                <w:rtl w:val="0"/>
              </w:rPr>
              <w:t xml:space="preserve"> the user will be allowed to follow an existing tour in the FollowerActivity (Fig. 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3">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w:t>
            </w:r>
            <w:del w:author="Emily Bogdanova" w:id="11" w:date="2018-04-10T15:45:59Z">
              <w:r w:rsidDel="00000000" w:rsidR="00000000" w:rsidRPr="00000000">
                <w:rPr>
                  <w:rtl w:val="0"/>
                </w:rPr>
                <w:delText xml:space="preserve">o</w:delText>
              </w:r>
            </w:del>
            <w:r w:rsidDel="00000000" w:rsidR="00000000" w:rsidRPr="00000000">
              <w:rPr>
                <w:rtl w:val="0"/>
              </w:rPr>
              <w:t xml:space="preserve">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B4">
      <w:pPr>
        <w:tabs>
          <w:tab w:val="right" w:pos="10771"/>
        </w:tabs>
        <w:contextualSpacing w:val="0"/>
        <w:rPr/>
      </w:pPr>
      <w:r w:rsidDel="00000000" w:rsidR="00000000" w:rsidRPr="00000000">
        <w:rPr>
          <w:rtl w:val="0"/>
        </w:rPr>
      </w:r>
    </w:p>
    <w:p w:rsidR="00000000" w:rsidDel="00000000" w:rsidP="00000000" w:rsidRDefault="00000000" w:rsidRPr="00000000" w14:paraId="000000B5">
      <w:pPr>
        <w:pStyle w:val="Heading3"/>
        <w:tabs>
          <w:tab w:val="right" w:pos="10771"/>
        </w:tabs>
        <w:contextualSpacing w:val="0"/>
        <w:rPr/>
      </w:pPr>
      <w:bookmarkStart w:colFirst="0" w:colLast="0" w:name="_s8eoot2fc3y9" w:id="23"/>
      <w:bookmarkEnd w:id="23"/>
      <w:r w:rsidDel="00000000" w:rsidR="00000000" w:rsidRPr="00000000">
        <w:rPr>
          <w:rtl w:val="0"/>
        </w:rPr>
        <w:t xml:space="preserve">3</w:t>
      </w:r>
      <w:r w:rsidDel="00000000" w:rsidR="00000000" w:rsidRPr="00000000">
        <w:rPr>
          <w:rtl w:val="0"/>
        </w:rPr>
        <w:t xml:space="preserve">.4.2 Multi 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Multi controller mode allows for up to two </w:t>
      </w:r>
      <w:commentRangeStart w:id="22"/>
      <w:r w:rsidDel="00000000" w:rsidR="00000000" w:rsidRPr="00000000">
        <w:rPr>
          <w:rtl w:val="0"/>
        </w:rPr>
        <w:t xml:space="preserve">controllers</w:t>
      </w:r>
      <w:commentRangeEnd w:id="22"/>
      <w:r w:rsidDel="00000000" w:rsidR="00000000" w:rsidRPr="00000000">
        <w:commentReference w:id="22"/>
      </w:r>
      <w:r w:rsidDel="00000000" w:rsidR="00000000" w:rsidRPr="00000000">
        <w:rPr>
          <w:rtl w:val="0"/>
        </w:rPr>
        <w:t xml:space="preserve"> and</w:t>
      </w:r>
      <w:r w:rsidDel="00000000" w:rsidR="00000000" w:rsidRPr="00000000">
        <w:rPr>
          <w:rtl w:val="0"/>
        </w:rPr>
        <w:t xml:space="preserve"> an</w:t>
      </w:r>
      <w:r w:rsidDel="00000000" w:rsidR="00000000" w:rsidRPr="00000000">
        <w:rPr>
          <w:rtl w:val="0"/>
        </w:rPr>
        <w:t xml:space="preserve"> unlimited number of followers. </w:t>
      </w:r>
      <w:commentRangeStart w:id="23"/>
      <w:r w:rsidDel="00000000" w:rsidR="00000000" w:rsidRPr="00000000">
        <w:rPr>
          <w:rtl w:val="0"/>
        </w:rPr>
        <w:t xml:space="preserve">A contro</w:t>
      </w:r>
      <w:r w:rsidDel="00000000" w:rsidR="00000000" w:rsidRPr="00000000">
        <w:rPr>
          <w:rtl w:val="0"/>
        </w:rPr>
        <w:t xml:space="preserve">l</w:t>
      </w:r>
      <w:r w:rsidDel="00000000" w:rsidR="00000000" w:rsidRPr="00000000">
        <w:rPr>
          <w:rtl w:val="0"/>
        </w:rPr>
        <w:t xml:space="preserve">l</w:t>
      </w:r>
      <w:r w:rsidDel="00000000" w:rsidR="00000000" w:rsidRPr="00000000">
        <w:rPr>
          <w:rtl w:val="0"/>
        </w:rPr>
        <w:t xml:space="preserve">er</w:t>
      </w:r>
      <w:r w:rsidDel="00000000" w:rsidR="00000000" w:rsidRPr="00000000">
        <w:rPr>
          <w:rtl w:val="0"/>
        </w:rPr>
        <w:t xml:space="preserve"> </w:t>
      </w:r>
      <w:commentRangeEnd w:id="23"/>
      <w:r w:rsidDel="00000000" w:rsidR="00000000" w:rsidRPr="00000000">
        <w:commentReference w:id="23"/>
      </w:r>
      <w:r w:rsidDel="00000000" w:rsidR="00000000" w:rsidRPr="00000000">
        <w:rPr>
          <w:rtl w:val="0"/>
        </w:rPr>
        <w:t xml:space="preserve">can cancel and skip paintings (upon mutual agreement with the other </w:t>
      </w:r>
      <w:r w:rsidDel="00000000" w:rsidR="00000000" w:rsidRPr="00000000">
        <w:rPr>
          <w:rtl w:val="0"/>
        </w:rPr>
        <w:t xml:space="preserve">controller</w:t>
      </w:r>
      <w:r w:rsidDel="00000000" w:rsidR="00000000" w:rsidRPr="00000000">
        <w:rPr>
          <w:rtl w:val="0"/>
        </w:rPr>
        <w:t xml:space="preserve">), </w:t>
      </w:r>
      <w:r w:rsidDel="00000000" w:rsidR="00000000" w:rsidRPr="00000000">
        <w:rPr>
          <w:rtl w:val="0"/>
        </w:rPr>
        <w:t xml:space="preserve">send the robot</w:t>
      </w:r>
      <w:r w:rsidDel="00000000" w:rsidR="00000000" w:rsidRPr="00000000">
        <w:rPr>
          <w:rtl w:val="0"/>
        </w:rPr>
        <w:t xml:space="preserve"> to the toilet</w:t>
      </w:r>
      <w:r w:rsidDel="00000000" w:rsidR="00000000" w:rsidRPr="00000000">
        <w:rPr>
          <w:rtl w:val="0"/>
        </w:rPr>
        <w:t xml:space="preserve"> and exit</w:t>
      </w:r>
      <w:r w:rsidDel="00000000" w:rsidR="00000000" w:rsidRPr="00000000">
        <w:rPr>
          <w:rtl w:val="0"/>
        </w:rPr>
        <w:t xml:space="preserve">, change the robot</w:t>
      </w:r>
      <w:r w:rsidDel="00000000" w:rsidR="00000000" w:rsidRPr="00000000">
        <w:rPr>
          <w:rtl w:val="0"/>
        </w:rPr>
        <w:t xml:space="preserve">’s</w:t>
      </w:r>
      <w:r w:rsidDel="00000000" w:rsidR="00000000" w:rsidRPr="00000000">
        <w:rPr>
          <w:rtl w:val="0"/>
        </w:rPr>
        <w:t xml:space="preserve"> speed </w:t>
      </w:r>
      <w:r w:rsidDel="00000000" w:rsidR="00000000" w:rsidRPr="00000000">
        <w:rPr>
          <w:rtl w:val="0"/>
        </w:rPr>
        <w:t xml:space="preserve">and </w:t>
      </w:r>
      <w:r w:rsidDel="00000000" w:rsidR="00000000" w:rsidRPr="00000000">
        <w:rPr>
          <w:rtl w:val="0"/>
        </w:rPr>
        <w:t xml:space="preserve">stop the robot. Followers are able to follow the tour although</w:t>
      </w:r>
      <w:r w:rsidDel="00000000" w:rsidR="00000000" w:rsidRPr="00000000">
        <w:rPr>
          <w:rtl w:val="0"/>
        </w:rPr>
        <w:t xml:space="preserve"> </w:t>
      </w:r>
      <w:r w:rsidDel="00000000" w:rsidR="00000000" w:rsidRPr="00000000">
        <w:rPr>
          <w:rtl w:val="0"/>
        </w:rPr>
        <w:t xml:space="preserve">they have no influence o</w:t>
      </w:r>
      <w:r w:rsidDel="00000000" w:rsidR="00000000" w:rsidRPr="00000000">
        <w:rPr>
          <w:rtl w:val="0"/>
        </w:rPr>
        <w:t xml:space="preserve">n</w:t>
      </w:r>
      <w:r w:rsidDel="00000000" w:rsidR="00000000" w:rsidRPr="00000000">
        <w:rPr>
          <w:rtl w:val="0"/>
        </w:rPr>
        <w:t xml:space="preserve"> the robot or the paintings the robot will be stopping at</w:t>
      </w:r>
      <w:r w:rsidDel="00000000" w:rsidR="00000000" w:rsidRPr="00000000">
        <w:rPr>
          <w:rtl w:val="0"/>
        </w:rPr>
        <w:t xml:space="preserve">, they are free to leave the tour and join the tour as they wish, they can also see</w:t>
      </w:r>
      <w:r w:rsidDel="00000000" w:rsidR="00000000" w:rsidRPr="00000000">
        <w:rPr>
          <w:rtl w:val="0"/>
        </w:rPr>
        <w:t xml:space="preserve"> the</w:t>
      </w:r>
      <w:r w:rsidDel="00000000" w:rsidR="00000000" w:rsidRPr="00000000">
        <w:rPr>
          <w:rtl w:val="0"/>
        </w:rPr>
        <w:t xml:space="preserve"> descriptions and ETA’s for upcoming paintings</w:t>
      </w:r>
      <w:r w:rsidDel="00000000" w:rsidR="00000000" w:rsidRPr="00000000">
        <w:rPr>
          <w:rtl w:val="0"/>
        </w:rPr>
        <w:t xml:space="preserve">. We allowed for unlimited followers as on peak days in museums, ther</w:t>
      </w:r>
      <w:r w:rsidDel="00000000" w:rsidR="00000000" w:rsidRPr="00000000">
        <w:rPr>
          <w:rtl w:val="0"/>
        </w:rPr>
        <w:t xml:space="preserve">e</w:t>
      </w:r>
      <w:r w:rsidDel="00000000" w:rsidR="00000000" w:rsidRPr="00000000">
        <w:rPr>
          <w:rtl w:val="0"/>
        </w:rPr>
        <w:t xml:space="preserve"> may not be enough </w:t>
      </w:r>
      <w:commentRangeStart w:id="24"/>
      <w:r w:rsidDel="00000000" w:rsidR="00000000" w:rsidRPr="00000000">
        <w:rPr>
          <w:rtl w:val="0"/>
        </w:rPr>
        <w:t xml:space="preserve">Robots</w:t>
      </w:r>
      <w:commentRangeEnd w:id="24"/>
      <w:r w:rsidDel="00000000" w:rsidR="00000000" w:rsidRPr="00000000">
        <w:commentReference w:id="24"/>
      </w:r>
      <w:r w:rsidDel="00000000" w:rsidR="00000000" w:rsidRPr="00000000">
        <w:rPr>
          <w:rtl w:val="0"/>
        </w:rPr>
        <w:t xml:space="preserve"> available, hence to better utilise resources</w:t>
      </w:r>
      <w:r w:rsidDel="00000000" w:rsidR="00000000" w:rsidRPr="00000000">
        <w:rPr>
          <w:rtl w:val="0"/>
        </w:rPr>
        <w:t xml:space="preserve">,</w:t>
      </w:r>
      <w:r w:rsidDel="00000000" w:rsidR="00000000" w:rsidRPr="00000000">
        <w:rPr>
          <w:rtl w:val="0"/>
        </w:rPr>
        <w:t xml:space="preserve"> users can follow an existing tour (in their own language). </w:t>
      </w:r>
      <w:r w:rsidDel="00000000" w:rsidR="00000000" w:rsidRPr="00000000">
        <w:rPr>
          <w:rtl w:val="0"/>
        </w:rPr>
      </w:r>
    </w:p>
    <w:p w:rsidR="00000000" w:rsidDel="00000000" w:rsidP="00000000" w:rsidRDefault="00000000" w:rsidRPr="00000000" w14:paraId="000000B7">
      <w:pPr>
        <w:pStyle w:val="Heading3"/>
        <w:tabs>
          <w:tab w:val="right" w:pos="10771"/>
        </w:tabs>
        <w:contextualSpacing w:val="0"/>
        <w:rPr/>
      </w:pPr>
      <w:bookmarkStart w:colFirst="0" w:colLast="0" w:name="_18bct0587sed" w:id="24"/>
      <w:bookmarkEnd w:id="24"/>
      <w:r w:rsidDel="00000000" w:rsidR="00000000" w:rsidRPr="00000000">
        <w:rPr>
          <w:rtl w:val="0"/>
        </w:rPr>
        <w:t xml:space="preserve">3.4.</w:t>
      </w:r>
      <w:r w:rsidDel="00000000" w:rsidR="00000000" w:rsidRPr="00000000">
        <w:rPr>
          <w:rtl w:val="0"/>
        </w:rPr>
        <w:t xml:space="preserve">3</w:t>
      </w:r>
      <w:r w:rsidDel="00000000" w:rsidR="00000000" w:rsidRPr="00000000">
        <w:rPr>
          <w:rtl w:val="0"/>
        </w:rPr>
        <w:t xml:space="preserve"> Single </w:t>
      </w:r>
      <w:r w:rsidDel="00000000" w:rsidR="00000000" w:rsidRPr="00000000">
        <w:rPr>
          <w:rtl w:val="0"/>
        </w:rPr>
        <w:t xml:space="preserve">Controller </w:t>
      </w:r>
      <w:r w:rsidDel="00000000" w:rsidR="00000000" w:rsidRPr="00000000">
        <w:rPr>
          <w:rtl w:val="0"/>
        </w:rPr>
        <w:t xml:space="preserve">mode</w:t>
      </w:r>
    </w:p>
    <w:p w:rsidR="00000000" w:rsidDel="00000000" w:rsidP="00000000" w:rsidRDefault="00000000" w:rsidRPr="00000000" w14:paraId="000000B8">
      <w:pPr>
        <w:tabs>
          <w:tab w:val="right" w:pos="10771"/>
        </w:tabs>
        <w:contextualSpacing w:val="0"/>
        <w:rPr/>
      </w:pPr>
      <w:r w:rsidDel="00000000" w:rsidR="00000000" w:rsidRPr="00000000">
        <w:rPr>
          <w:rtl w:val="0"/>
        </w:rPr>
        <w:t xml:space="preserve">Single user mode works the same as </w:t>
      </w:r>
      <w:commentRangeStart w:id="25"/>
      <w:r w:rsidDel="00000000" w:rsidR="00000000" w:rsidRPr="00000000">
        <w:rPr>
          <w:rtl w:val="0"/>
        </w:rPr>
        <w:t xml:space="preserve">M</w:t>
      </w:r>
      <w:commentRangeEnd w:id="25"/>
      <w:r w:rsidDel="00000000" w:rsidR="00000000" w:rsidRPr="00000000">
        <w:commentReference w:id="25"/>
      </w:r>
      <w:r w:rsidDel="00000000" w:rsidR="00000000" w:rsidRPr="00000000">
        <w:rPr>
          <w:rtl w:val="0"/>
        </w:rPr>
        <w:t xml:space="preserve">ulti-user mode but there is only one controller. We allowed for this option so if museum visitors prefer to make all selections using one device they can.  </w:t>
      </w:r>
      <w:r w:rsidDel="00000000" w:rsidR="00000000" w:rsidRPr="00000000">
        <w:rPr>
          <w:rtl w:val="0"/>
        </w:rPr>
      </w:r>
    </w:p>
    <w:p w:rsidR="00000000" w:rsidDel="00000000" w:rsidP="00000000" w:rsidRDefault="00000000" w:rsidRPr="00000000" w14:paraId="000000B9">
      <w:pPr>
        <w:pStyle w:val="Heading3"/>
        <w:tabs>
          <w:tab w:val="right" w:pos="10771"/>
        </w:tabs>
        <w:contextualSpacing w:val="0"/>
        <w:rPr/>
      </w:pPr>
      <w:bookmarkStart w:colFirst="0" w:colLast="0" w:name="_9p3s5wu1ffla" w:id="25"/>
      <w:bookmarkEnd w:id="25"/>
      <w:r w:rsidDel="00000000" w:rsidR="00000000" w:rsidRPr="00000000">
        <w:rPr>
          <w:rtl w:val="0"/>
        </w:rPr>
        <w:t xml:space="preserve">3</w:t>
      </w:r>
      <w:r w:rsidDel="00000000" w:rsidR="00000000" w:rsidRPr="00000000">
        <w:rPr>
          <w:rtl w:val="0"/>
        </w:rPr>
        <w:t xml:space="preserve">.4.4 Speech-to-Text</w:t>
      </w:r>
    </w:p>
    <w:p w:rsidR="00000000" w:rsidDel="00000000" w:rsidP="00000000" w:rsidRDefault="00000000" w:rsidRPr="00000000" w14:paraId="000000BA">
      <w:pPr>
        <w:tabs>
          <w:tab w:val="right" w:pos="10771"/>
        </w:tabs>
        <w:contextualSpacing w:val="0"/>
        <w:rPr/>
      </w:pPr>
      <w:commentRangeStart w:id="26"/>
      <w:r w:rsidDel="00000000" w:rsidR="00000000" w:rsidRPr="00000000">
        <w:rPr>
          <w:rtl w:val="0"/>
        </w:rPr>
        <w:t xml:space="preserve">Google’s Speech-to-Text API</w:t>
      </w:r>
      <w:commentRangeEnd w:id="26"/>
      <w:r w:rsidDel="00000000" w:rsidR="00000000" w:rsidRPr="00000000">
        <w:commentReference w:id="26"/>
      </w:r>
      <w:r w:rsidDel="00000000" w:rsidR="00000000" w:rsidRPr="00000000">
        <w:rPr>
          <w:rtl w:val="0"/>
        </w:rPr>
        <w:t xml:space="preserve"> </w:t>
      </w:r>
      <w:r w:rsidDel="00000000" w:rsidR="00000000" w:rsidRPr="00000000">
        <w:rPr>
          <w:rtl w:val="0"/>
        </w:rPr>
        <w:t xml:space="preserve">(</w:t>
      </w:r>
      <w:r w:rsidDel="00000000" w:rsidR="00000000" w:rsidRPr="00000000">
        <w:rPr>
          <w:sz w:val="20"/>
          <w:szCs w:val="20"/>
          <w:rtl w:val="0"/>
        </w:rPr>
        <w:t xml:space="preserve">Google Cloud Speech API</w:t>
      </w:r>
      <w:r w:rsidDel="00000000" w:rsidR="00000000" w:rsidRPr="00000000">
        <w:rPr>
          <w:rtl w:val="0"/>
        </w:rPr>
        <w:t xml:space="preserve">, 2018)</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D</w:t>
      </w:r>
      <w:r w:rsidDel="00000000" w:rsidR="00000000" w:rsidRPr="00000000">
        <w:rPr>
          <w:rtl w:val="0"/>
        </w:rPr>
        <w:t xml:space="preserve">, otherwise the user will be notified using a toast and text-to-speech.  </w:t>
      </w:r>
    </w:p>
    <w:p w:rsidR="00000000" w:rsidDel="00000000" w:rsidP="00000000" w:rsidRDefault="00000000" w:rsidRPr="00000000" w14:paraId="000000BB">
      <w:pPr>
        <w:pStyle w:val="Heading3"/>
        <w:tabs>
          <w:tab w:val="right" w:pos="10771"/>
        </w:tabs>
        <w:contextualSpacing w:val="0"/>
        <w:rPr/>
      </w:pPr>
      <w:bookmarkStart w:colFirst="0" w:colLast="0" w:name="_vk325rypkih6" w:id="26"/>
      <w:bookmarkEnd w:id="26"/>
      <w:r w:rsidDel="00000000" w:rsidR="00000000" w:rsidRPr="00000000">
        <w:rPr>
          <w:rtl w:val="0"/>
        </w:rPr>
        <w:t xml:space="preserve">3</w:t>
      </w:r>
      <w:r w:rsidDel="00000000" w:rsidR="00000000" w:rsidRPr="00000000">
        <w:rPr>
          <w:rtl w:val="0"/>
        </w:rPr>
        <w:t xml:space="preserve">.4.5 Text-to-Speech</w:t>
      </w:r>
    </w:p>
    <w:p w:rsidR="00000000" w:rsidDel="00000000" w:rsidP="00000000" w:rsidRDefault="00000000" w:rsidRPr="00000000" w14:paraId="000000BC">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r w:rsidDel="00000000" w:rsidR="00000000" w:rsidRPr="00000000">
        <w:rPr>
          <w:rtl w:val="0"/>
        </w:rPr>
        <w:t xml:space="preserve">Cloud Text-to-Speech API,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tab/>
      </w:r>
    </w:p>
    <w:p w:rsidR="00000000" w:rsidDel="00000000" w:rsidP="00000000" w:rsidRDefault="00000000" w:rsidRPr="00000000" w14:paraId="000000BD">
      <w:pPr>
        <w:pStyle w:val="Heading1"/>
        <w:tabs>
          <w:tab w:val="right" w:pos="10771"/>
        </w:tabs>
        <w:spacing w:before="200" w:line="240" w:lineRule="auto"/>
        <w:contextualSpacing w:val="0"/>
        <w:rPr/>
      </w:pPr>
      <w:bookmarkStart w:colFirst="0" w:colLast="0" w:name="_en25ykii2zem" w:id="27"/>
      <w:bookmarkEnd w:id="27"/>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BE">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BF">
      <w:pPr>
        <w:pStyle w:val="Heading2"/>
        <w:tabs>
          <w:tab w:val="right" w:pos="10771"/>
        </w:tabs>
        <w:contextualSpacing w:val="0"/>
        <w:rPr/>
      </w:pPr>
      <w:bookmarkStart w:colFirst="0" w:colLast="0" w:name="_619l9ay94mq0" w:id="28"/>
      <w:bookmarkEnd w:id="28"/>
      <w:r w:rsidDel="00000000" w:rsidR="00000000" w:rsidRPr="00000000">
        <w:rPr>
          <w:rtl w:val="0"/>
        </w:rPr>
        <w:t xml:space="preserve">4.1 Integration </w:t>
      </w:r>
    </w:p>
    <w:p w:rsidR="00000000" w:rsidDel="00000000" w:rsidP="00000000" w:rsidRDefault="00000000" w:rsidRPr="00000000" w14:paraId="000000C0">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rc5fcakzihdr" w:id="29"/>
      <w:bookmarkEnd w:id="29"/>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w:t>
      </w:r>
      <w:ins w:author="Emily Bogdanova" w:id="12" w:date="2018-04-10T16:03:54Z">
        <w:r w:rsidDel="00000000" w:rsidR="00000000" w:rsidRPr="00000000">
          <w:rPr>
            <w:rtl w:val="0"/>
          </w:rPr>
          <w:t xml:space="preserve">f</w:t>
        </w:r>
      </w:ins>
      <w:del w:author="Emily Bogdanova" w:id="12" w:date="2018-04-10T16:03:54Z">
        <w:r w:rsidDel="00000000" w:rsidR="00000000" w:rsidRPr="00000000">
          <w:rPr>
            <w:rtl w:val="0"/>
          </w:rPr>
          <w:delText xml:space="preserve">n</w:delText>
        </w:r>
      </w:del>
      <w:r w:rsidDel="00000000" w:rsidR="00000000" w:rsidRPr="00000000">
        <w:rPr>
          <w:rtl w:val="0"/>
        </w:rPr>
        <w:t xml:space="preserve"> the individual components on the robot </w:t>
      </w:r>
      <w:r w:rsidDel="00000000" w:rsidR="00000000" w:rsidRPr="00000000">
        <w:rPr>
          <w:rtl w:val="0"/>
        </w:rPr>
        <w:t xml:space="preserve">(Fig. 9b and Fig. 9c) </w:t>
      </w:r>
      <w:r w:rsidDel="00000000" w:rsidR="00000000" w:rsidRPr="00000000">
        <w:rPr>
          <w:rtl w:val="0"/>
        </w:rPr>
        <w:t xml:space="preserve">and the Android app</w:t>
      </w:r>
      <w:r w:rsidDel="00000000" w:rsidR="00000000" w:rsidRPr="00000000">
        <w:rPr>
          <w:rtl w:val="0"/>
        </w:rPr>
        <w:t xml:space="preserve"> (Fig. 9a and Fig. 9d)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p w:rsidR="00000000" w:rsidDel="00000000" w:rsidP="00000000" w:rsidRDefault="00000000" w:rsidRPr="00000000" w14:paraId="000000C4">
      <w:pPr>
        <w:tabs>
          <w:tab w:val="right" w:pos="10771"/>
        </w:tabs>
        <w:spacing w:before="60" w:lineRule="auto"/>
        <w:contextualSpacing w:val="0"/>
        <w:rPr/>
      </w:pPr>
      <w:r w:rsidDel="00000000" w:rsidR="00000000" w:rsidRPr="00000000">
        <w:rPr/>
        <w:drawing>
          <wp:inline distB="114300" distT="114300" distL="114300" distR="114300">
            <wp:extent cx="3369503" cy="2070418"/>
            <wp:effectExtent b="0" l="0" r="0" t="0"/>
            <wp:docPr descr="Chart" id="23" name="image48.png"/>
            <a:graphic>
              <a:graphicData uri="http://schemas.openxmlformats.org/drawingml/2006/picture">
                <pic:pic>
                  <pic:nvPicPr>
                    <pic:cNvPr descr="Chart" id="0" name="image48.png"/>
                    <pic:cNvPicPr preferRelativeResize="0"/>
                  </pic:nvPicPr>
                  <pic:blipFill>
                    <a:blip r:embed="rId24"/>
                    <a:srcRect b="0" l="0" r="0" t="0"/>
                    <a:stretch>
                      <a:fillRect/>
                    </a:stretch>
                  </pic:blipFill>
                  <pic:spPr>
                    <a:xfrm>
                      <a:off x="0" y="0"/>
                      <a:ext cx="3369503" cy="2070418"/>
                    </a:xfrm>
                    <a:prstGeom prst="rect"/>
                    <a:ln/>
                  </pic:spPr>
                </pic:pic>
              </a:graphicData>
            </a:graphic>
          </wp:inline>
        </w:drawing>
      </w:r>
      <w:r w:rsidDel="00000000" w:rsidR="00000000" w:rsidRPr="00000000">
        <w:rPr/>
        <w:drawing>
          <wp:inline distB="114300" distT="114300" distL="114300" distR="114300">
            <wp:extent cx="3312478" cy="2054696"/>
            <wp:effectExtent b="0" l="0" r="0" t="0"/>
            <wp:docPr descr="Chart" id="15" name="image40.png"/>
            <a:graphic>
              <a:graphicData uri="http://schemas.openxmlformats.org/drawingml/2006/picture">
                <pic:pic>
                  <pic:nvPicPr>
                    <pic:cNvPr descr="Chart" id="0" name="image40.png"/>
                    <pic:cNvPicPr preferRelativeResize="0"/>
                  </pic:nvPicPr>
                  <pic:blipFill>
                    <a:blip r:embed="rId25"/>
                    <a:srcRect b="0" l="0" r="0" t="0"/>
                    <a:stretch>
                      <a:fillRect/>
                    </a:stretch>
                  </pic:blipFill>
                  <pic:spPr>
                    <a:xfrm>
                      <a:off x="0" y="0"/>
                      <a:ext cx="3312478" cy="20546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b w:val="1"/>
          <w:rtl w:val="0"/>
        </w:rPr>
        <w:t xml:space="preserve">Fig. 9a:</w:t>
      </w:r>
      <w:r w:rsidDel="00000000" w:rsidR="00000000" w:rsidRPr="00000000">
        <w:rPr>
          <w:rtl w:val="0"/>
        </w:rPr>
        <w:t xml:space="preserve"> </w:t>
      </w:r>
      <w:commentRangeStart w:id="27"/>
      <w:r w:rsidDel="00000000" w:rsidR="00000000" w:rsidRPr="00000000">
        <w:rPr>
          <w:rtl w:val="0"/>
        </w:rPr>
        <w:t xml:space="preserve">Software reliability</w:t>
      </w:r>
      <w:commentRangeEnd w:id="27"/>
      <w:r w:rsidDel="00000000" w:rsidR="00000000" w:rsidRPr="00000000">
        <w:commentReference w:id="27"/>
      </w:r>
      <w:r w:rsidDel="00000000" w:rsidR="00000000" w:rsidRPr="00000000">
        <w:rPr>
          <w:rtl w:val="0"/>
        </w:rPr>
        <w:t xml:space="preserve"> on the</w:t>
      </w:r>
      <w:del w:author="Emily Bogdanova" w:id="13" w:date="2018-04-10T16:04:40Z">
        <w:r w:rsidDel="00000000" w:rsidR="00000000" w:rsidRPr="00000000">
          <w:rPr>
            <w:rtl w:val="0"/>
          </w:rPr>
          <w:delText xml:space="preserve"> the </w:delText>
        </w:r>
      </w:del>
      <w:r w:rsidDel="00000000" w:rsidR="00000000" w:rsidRPr="00000000">
        <w:rPr>
          <w:rtl w:val="0"/>
        </w:rPr>
        <w:t xml:space="preserve">user interface.   </w:t>
      </w:r>
      <w:r w:rsidDel="00000000" w:rsidR="00000000" w:rsidRPr="00000000">
        <w:rPr>
          <w:b w:val="1"/>
          <w:rtl w:val="0"/>
        </w:rPr>
        <w:t xml:space="preserve">Fig. 9b:</w:t>
      </w:r>
      <w:r w:rsidDel="00000000" w:rsidR="00000000" w:rsidRPr="00000000">
        <w:rPr>
          <w:rtl w:val="0"/>
        </w:rPr>
        <w:t xml:space="preserve"> Software reliability on obstacle avoidance.</w:t>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drawing>
          <wp:inline distB="114300" distT="114300" distL="114300" distR="114300">
            <wp:extent cx="3522028" cy="1746619"/>
            <wp:effectExtent b="0" l="0" r="0" t="0"/>
            <wp:docPr descr="Chart" id="5" name="image30.png"/>
            <a:graphic>
              <a:graphicData uri="http://schemas.openxmlformats.org/drawingml/2006/picture">
                <pic:pic>
                  <pic:nvPicPr>
                    <pic:cNvPr descr="Chart" id="0" name="image30.png"/>
                    <pic:cNvPicPr preferRelativeResize="0"/>
                  </pic:nvPicPr>
                  <pic:blipFill>
                    <a:blip r:embed="rId26"/>
                    <a:srcRect b="0" l="0" r="0" t="0"/>
                    <a:stretch>
                      <a:fillRect/>
                    </a:stretch>
                  </pic:blipFill>
                  <pic:spPr>
                    <a:xfrm>
                      <a:off x="0" y="0"/>
                      <a:ext cx="3522028" cy="1746619"/>
                    </a:xfrm>
                    <a:prstGeom prst="rect"/>
                    <a:ln/>
                  </pic:spPr>
                </pic:pic>
              </a:graphicData>
            </a:graphic>
          </wp:inline>
        </w:drawing>
      </w:r>
      <w:r w:rsidDel="00000000" w:rsidR="00000000" w:rsidRPr="00000000">
        <w:rPr/>
        <w:drawing>
          <wp:inline distB="114300" distT="114300" distL="114300" distR="114300">
            <wp:extent cx="2963963" cy="1833563"/>
            <wp:effectExtent b="0" l="0" r="0" t="0"/>
            <wp:docPr descr="Chart" id="9" name="image34.png"/>
            <a:graphic>
              <a:graphicData uri="http://schemas.openxmlformats.org/drawingml/2006/picture">
                <pic:pic>
                  <pic:nvPicPr>
                    <pic:cNvPr descr="Chart" id="0" name="image34.png"/>
                    <pic:cNvPicPr preferRelativeResize="0"/>
                  </pic:nvPicPr>
                  <pic:blipFill>
                    <a:blip r:embed="rId27"/>
                    <a:srcRect b="0" l="0" r="0" t="0"/>
                    <a:stretch>
                      <a:fillRect/>
                    </a:stretch>
                  </pic:blipFill>
                  <pic:spPr>
                    <a:xfrm>
                      <a:off x="0" y="0"/>
                      <a:ext cx="29639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9c:</w:t>
      </w:r>
      <w:r w:rsidDel="00000000" w:rsidR="00000000" w:rsidRPr="00000000">
        <w:rPr>
          <w:rtl w:val="0"/>
        </w:rPr>
        <w:t xml:space="preserve"> </w:t>
      </w:r>
      <w:r w:rsidDel="00000000" w:rsidR="00000000" w:rsidRPr="00000000">
        <w:rPr>
          <w:rtl w:val="0"/>
        </w:rPr>
        <w:t xml:space="preserve">Software Reliability </w:t>
      </w:r>
      <w:r w:rsidDel="00000000" w:rsidR="00000000" w:rsidRPr="00000000">
        <w:rPr>
          <w:rtl w:val="0"/>
        </w:rPr>
        <w:t xml:space="preserve">on route planning             </w:t>
      </w:r>
      <w:r w:rsidDel="00000000" w:rsidR="00000000" w:rsidRPr="00000000">
        <w:rPr>
          <w:b w:val="1"/>
          <w:rtl w:val="0"/>
        </w:rPr>
        <w:t xml:space="preserve">Fig. 9d:</w:t>
      </w:r>
      <w:r w:rsidDel="00000000" w:rsidR="00000000" w:rsidRPr="00000000">
        <w:rPr>
          <w:rtl w:val="0"/>
        </w:rPr>
        <w:t xml:space="preserve"> </w:t>
      </w:r>
      <w:r w:rsidDel="00000000" w:rsidR="00000000" w:rsidRPr="00000000">
        <w:rPr>
          <w:rtl w:val="0"/>
        </w:rPr>
        <w:t xml:space="preserve">Software Reliability on</w:t>
      </w:r>
      <w:r w:rsidDel="00000000" w:rsidR="00000000" w:rsidRPr="00000000">
        <w:rPr>
          <w:rtl w:val="0"/>
        </w:rPr>
        <w:t xml:space="preserve"> speech to text</w:t>
      </w:r>
      <w:r w:rsidDel="00000000" w:rsidR="00000000" w:rsidRPr="00000000">
        <w:rPr>
          <w:rtl w:val="0"/>
        </w:rPr>
      </w:r>
    </w:p>
    <w:p w:rsidR="00000000" w:rsidDel="00000000" w:rsidP="00000000" w:rsidRDefault="00000000" w:rsidRPr="00000000" w14:paraId="000000C8">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u8lh1v24q02s" w:id="30"/>
      <w:bookmarkEnd w:id="30"/>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C9">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w:t>
      </w:r>
      <w:commentRangeStart w:id="28"/>
      <w:r w:rsidDel="00000000" w:rsidR="00000000" w:rsidRPr="00000000">
        <w:rPr>
          <w:rtl w:val="0"/>
        </w:rPr>
        <w:t xml:space="preserve">11</w:t>
      </w:r>
      <w:commentRangeEnd w:id="28"/>
      <w:r w:rsidDel="00000000" w:rsidR="00000000" w:rsidRPr="00000000">
        <w:commentReference w:id="28"/>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w:t>
      </w:r>
      <w:commentRangeStart w:id="29"/>
      <w:r w:rsidDel="00000000" w:rsidR="00000000" w:rsidRPr="00000000">
        <w:rPr>
          <w:rtl w:val="0"/>
        </w:rPr>
        <w:t xml:space="preserve"> </w:t>
      </w:r>
      <w:r w:rsidDel="00000000" w:rsidR="00000000" w:rsidRPr="00000000">
        <w:rPr>
          <w:rtl w:val="0"/>
        </w:rPr>
        <w:t xml:space="preserve">9a</w:t>
      </w:r>
      <w:commentRangeEnd w:id="29"/>
      <w:r w:rsidDel="00000000" w:rsidR="00000000" w:rsidRPr="00000000">
        <w:commentReference w:id="29"/>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0CA">
      <w:pPr>
        <w:tabs>
          <w:tab w:val="right" w:pos="10771"/>
        </w:tabs>
        <w:contextualSpacing w:val="0"/>
        <w:rPr/>
      </w:pPr>
      <w:r w:rsidDel="00000000" w:rsidR="00000000" w:rsidRPr="00000000">
        <w:rPr/>
        <w:drawing>
          <wp:inline distB="114300" distT="114300" distL="114300" distR="114300">
            <wp:extent cx="3398203" cy="2116595"/>
            <wp:effectExtent b="0" l="0" r="0" t="0"/>
            <wp:docPr descr="Chart" id="14" name="image39.png"/>
            <a:graphic>
              <a:graphicData uri="http://schemas.openxmlformats.org/drawingml/2006/picture">
                <pic:pic>
                  <pic:nvPicPr>
                    <pic:cNvPr descr="Chart" id="0" name="image39.png"/>
                    <pic:cNvPicPr preferRelativeResize="0"/>
                  </pic:nvPicPr>
                  <pic:blipFill>
                    <a:blip r:embed="rId28"/>
                    <a:srcRect b="0" l="0" r="0" t="0"/>
                    <a:stretch>
                      <a:fillRect/>
                    </a:stretch>
                  </pic:blipFill>
                  <pic:spPr>
                    <a:xfrm>
                      <a:off x="0" y="0"/>
                      <a:ext cx="3398203" cy="2116595"/>
                    </a:xfrm>
                    <a:prstGeom prst="rect"/>
                    <a:ln/>
                  </pic:spPr>
                </pic:pic>
              </a:graphicData>
            </a:graphic>
          </wp:inline>
        </w:drawing>
      </w:r>
      <w:r w:rsidDel="00000000" w:rsidR="00000000" w:rsidRPr="00000000">
        <w:rPr/>
        <w:drawing>
          <wp:inline distB="114300" distT="114300" distL="114300" distR="114300">
            <wp:extent cx="3335138" cy="2071688"/>
            <wp:effectExtent b="0" l="0" r="0" t="0"/>
            <wp:docPr descr="Chart" id="22" name="image47.png"/>
            <a:graphic>
              <a:graphicData uri="http://schemas.openxmlformats.org/drawingml/2006/picture">
                <pic:pic>
                  <pic:nvPicPr>
                    <pic:cNvPr descr="Chart" id="0" name="image47.png"/>
                    <pic:cNvPicPr preferRelativeResize="0"/>
                  </pic:nvPicPr>
                  <pic:blipFill>
                    <a:blip r:embed="rId29"/>
                    <a:srcRect b="0" l="0" r="0" t="0"/>
                    <a:stretch>
                      <a:fillRect/>
                    </a:stretch>
                  </pic:blipFill>
                  <pic:spPr>
                    <a:xfrm>
                      <a:off x="0" y="0"/>
                      <a:ext cx="333513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right" w:pos="10771"/>
        </w:tabs>
        <w:contextualSpacing w:val="0"/>
        <w:rPr/>
      </w:pPr>
      <w:r w:rsidDel="00000000" w:rsidR="00000000" w:rsidRPr="00000000">
        <w:rPr>
          <w:b w:val="1"/>
          <w:rtl w:val="0"/>
        </w:rPr>
        <w:t xml:space="preserve">Fig. 10a:</w:t>
      </w:r>
      <w:r w:rsidDel="00000000" w:rsidR="00000000" w:rsidRPr="00000000">
        <w:rPr>
          <w:rtl w:val="0"/>
        </w:rPr>
        <w:t xml:space="preserve"> Integration test for the robot                              </w:t>
      </w:r>
      <w:r w:rsidDel="00000000" w:rsidR="00000000" w:rsidRPr="00000000">
        <w:rPr>
          <w:b w:val="1"/>
          <w:rtl w:val="0"/>
        </w:rPr>
        <w:t xml:space="preserve">Fig. 10b: </w:t>
      </w:r>
      <w:r w:rsidDel="00000000" w:rsidR="00000000" w:rsidRPr="00000000">
        <w:rPr>
          <w:rtl w:val="0"/>
        </w:rPr>
        <w:t xml:space="preserve">Robot to server and app to server testing</w:t>
      </w:r>
      <w:r w:rsidDel="00000000" w:rsidR="00000000" w:rsidRPr="00000000">
        <w:rPr>
          <w:rtl w:val="0"/>
        </w:rPr>
      </w:r>
    </w:p>
    <w:p w:rsidR="00000000" w:rsidDel="00000000" w:rsidP="00000000" w:rsidRDefault="00000000" w:rsidRPr="00000000" w14:paraId="000000CC">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mgyak4myiamr"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3148330</wp:posOffset>
            </wp:positionH>
            <wp:positionV relativeFrom="paragraph">
              <wp:posOffset>342900</wp:posOffset>
            </wp:positionV>
            <wp:extent cx="3579178" cy="2209800"/>
            <wp:effectExtent b="0" l="0" r="0" t="0"/>
            <wp:wrapSquare wrapText="bothSides" distB="114300" distT="114300" distL="114300" distR="114300"/>
            <wp:docPr descr="Chart" id="25" name="image50.png"/>
            <a:graphic>
              <a:graphicData uri="http://schemas.openxmlformats.org/drawingml/2006/picture">
                <pic:pic>
                  <pic:nvPicPr>
                    <pic:cNvPr descr="Chart" id="0" name="image50.png"/>
                    <pic:cNvPicPr preferRelativeResize="0"/>
                  </pic:nvPicPr>
                  <pic:blipFill>
                    <a:blip r:embed="rId30"/>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0CD">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2u2dcx5yg95" w:id="32"/>
      <w:bookmarkEnd w:id="32"/>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Full System </w:t>
      </w:r>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0CE">
      <w:pPr>
        <w:tabs>
          <w:tab w:val="right" w:pos="10771"/>
        </w:tabs>
        <w:contextualSpacing w:val="0"/>
        <w:rPr/>
      </w:pPr>
      <w:r w:rsidDel="00000000" w:rsidR="00000000" w:rsidRPr="00000000">
        <w:rPr>
          <w:rtl w:val="0"/>
        </w:rPr>
        <w:t xml:space="preserve">After unit testing individual components and integration tests, we ran tests on the whole system</w:t>
      </w:r>
      <w:r w:rsidDel="00000000" w:rsidR="00000000" w:rsidRPr="00000000">
        <w:rPr>
          <w:rtl w:val="0"/>
        </w:rPr>
        <w:t xml:space="preserve"> from the start of a user story with different mode (Fig. </w:t>
      </w:r>
      <w:r w:rsidDel="00000000" w:rsidR="00000000" w:rsidRPr="00000000">
        <w:rPr>
          <w:rtl w:val="0"/>
        </w:rPr>
        <w:t xml:space="preserve">11</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F">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zhkmvomtpgb2" w:id="33"/>
      <w:bookmarkEnd w:id="33"/>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0D0">
      <w:pPr>
        <w:tabs>
          <w:tab w:val="right" w:pos="10771"/>
        </w:tabs>
        <w:contextualSpacing w:val="0"/>
        <w:rPr/>
      </w:pPr>
      <w:r w:rsidDel="00000000" w:rsidR="00000000" w:rsidRPr="00000000">
        <w:rPr>
          <w:rtl w:val="0"/>
        </w:rPr>
        <w:t xml:space="preserve">We conducted usability tests with the app by giving users the app and see</w:t>
      </w:r>
      <w:r w:rsidDel="00000000" w:rsidR="00000000" w:rsidRPr="00000000">
        <w:rPr>
          <w:rtl w:val="0"/>
        </w:rPr>
        <w:t xml:space="preserve">ing</w:t>
      </w:r>
      <w:r w:rsidDel="00000000" w:rsidR="00000000" w:rsidRPr="00000000">
        <w:rPr>
          <w:rtl w:val="0"/>
        </w:rPr>
        <w:t xml:space="preserve"> if it is intuitive without any explanation. We took this feedback to reevaluate the user interface to be more intuitive as per </w:t>
      </w:r>
      <w:commentRangeStart w:id="30"/>
      <w:r w:rsidDel="00000000" w:rsidR="00000000" w:rsidRPr="00000000">
        <w:rPr>
          <w:rtl w:val="0"/>
        </w:rPr>
        <w:t xml:space="preserve">the feedback from the sample users</w:t>
      </w:r>
      <w:commentRangeEnd w:id="30"/>
      <w:r w:rsidDel="00000000" w:rsidR="00000000" w:rsidRPr="00000000">
        <w:commentReference w:id="30"/>
      </w: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Fig. 11:</w:t>
      </w:r>
      <w:r w:rsidDel="00000000" w:rsidR="00000000" w:rsidRPr="00000000">
        <w:rPr>
          <w:rtl w:val="0"/>
        </w:rPr>
        <w:t xml:space="preserve"> </w:t>
      </w:r>
      <w:r w:rsidDel="00000000" w:rsidR="00000000" w:rsidRPr="00000000">
        <w:rPr>
          <w:rtl w:val="0"/>
        </w:rPr>
        <w:t xml:space="preserve">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0D1">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8xgwibsl6cx" w:id="34"/>
      <w:bookmarkEnd w:id="34"/>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bg3wtubzlr8g" w:id="35"/>
      <w:bookmarkEnd w:id="35"/>
      <w:r w:rsidDel="00000000" w:rsidR="00000000" w:rsidRPr="00000000">
        <w:rPr>
          <w:rtl w:val="0"/>
        </w:rPr>
        <w:t xml:space="preserve">4.</w:t>
      </w: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Compatibility testing (Android versions and phone versions and tablets)</w:t>
      </w:r>
      <w:del w:author="Emily Bogdanova" w:id="14" w:date="2018-04-10T16:09:06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0D3">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0D4">
      <w:pPr>
        <w:pStyle w:val="Heading1"/>
        <w:contextualSpacing w:val="0"/>
        <w:rPr/>
      </w:pPr>
      <w:bookmarkStart w:colFirst="0" w:colLast="0" w:name="_c5neuyk8n0qk" w:id="36"/>
      <w:bookmarkEnd w:id="36"/>
      <w:r w:rsidDel="00000000" w:rsidR="00000000" w:rsidRPr="00000000">
        <w:rPr>
          <w:rtl w:val="0"/>
        </w:rPr>
        <w:t xml:space="preserve">5.0 Reflections</w:t>
      </w:r>
    </w:p>
    <w:p w:rsidR="00000000" w:rsidDel="00000000" w:rsidP="00000000" w:rsidRDefault="00000000" w:rsidRPr="00000000" w14:paraId="000000D5">
      <w:pPr>
        <w:pStyle w:val="Heading2"/>
        <w:tabs>
          <w:tab w:val="right" w:pos="10771"/>
        </w:tabs>
        <w:contextualSpacing w:val="0"/>
        <w:rPr/>
      </w:pPr>
      <w:bookmarkStart w:colFirst="0" w:colLast="0" w:name="_7i3jvxg59crp" w:id="37"/>
      <w:bookmarkEnd w:id="37"/>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0D6">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D7">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0D8">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0D9">
      <w:pPr>
        <w:numPr>
          <w:ilvl w:val="0"/>
          <w:numId w:val="1"/>
        </w:numPr>
        <w:tabs>
          <w:tab w:val="right" w:pos="10771"/>
        </w:tabs>
        <w:ind w:left="720" w:hanging="360"/>
        <w:contextualSpacing w:val="1"/>
        <w:rPr>
          <w:u w:val="none"/>
        </w:rPr>
      </w:pPr>
      <w:commentRangeStart w:id="31"/>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DA">
      <w:pPr>
        <w:tabs>
          <w:tab w:val="right" w:pos="10771"/>
        </w:tabs>
        <w:contextualSpacing w:val="0"/>
        <w:rPr/>
      </w:pP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0D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0D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w:t>
      </w:r>
      <w:commentRangeStart w:id="32"/>
      <w:r w:rsidDel="00000000" w:rsidR="00000000" w:rsidRPr="00000000">
        <w:rPr>
          <w:rtl w:val="0"/>
        </w:rPr>
        <w:t xml:space="preserve"> cannot cope with</w:t>
      </w:r>
      <w:commentRangeEnd w:id="32"/>
      <w:r w:rsidDel="00000000" w:rsidR="00000000" w:rsidRPr="00000000">
        <w:commentReference w:id="32"/>
      </w:r>
      <w:r w:rsidDel="00000000" w:rsidR="00000000" w:rsidRPr="00000000">
        <w:rPr>
          <w:rtl w:val="0"/>
        </w:rPr>
        <w:t xml:space="preserve">, however solving them would be very challenging without restructuring the system.</w:t>
      </w:r>
    </w:p>
    <w:p w:rsidR="00000000" w:rsidDel="00000000" w:rsidP="00000000" w:rsidRDefault="00000000" w:rsidRPr="00000000" w14:paraId="000000D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0DF">
      <w:pPr>
        <w:pStyle w:val="Heading2"/>
        <w:contextualSpacing w:val="0"/>
        <w:rPr/>
      </w:pPr>
      <w:bookmarkStart w:colFirst="0" w:colLast="0" w:name="_zcye09t10pq" w:id="38"/>
      <w:bookmarkEnd w:id="38"/>
      <w:r w:rsidDel="00000000" w:rsidR="00000000" w:rsidRPr="00000000">
        <w:rPr>
          <w:rtl w:val="0"/>
        </w:rPr>
        <w:t xml:space="preserve">5.2 If we could start over</w:t>
      </w:r>
    </w:p>
    <w:p w:rsidR="00000000" w:rsidDel="00000000" w:rsidP="00000000" w:rsidRDefault="00000000" w:rsidRPr="00000000" w14:paraId="000000E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w:t>
      </w:r>
      <w:del w:author="Emily Bogdanova" w:id="15" w:date="2018-04-10T16:16:22Z">
        <w:r w:rsidDel="00000000" w:rsidR="00000000" w:rsidRPr="00000000">
          <w:rPr>
            <w:rtl w:val="0"/>
          </w:rPr>
          <w:delText xml:space="preserve">as you can see </w:delText>
        </w:r>
      </w:del>
      <w:r w:rsidDel="00000000" w:rsidR="00000000" w:rsidRPr="00000000">
        <w:rPr>
          <w:rtl w:val="0"/>
        </w:rPr>
        <w:t xml:space="preserve">(</w:t>
      </w:r>
      <w:r w:rsidDel="00000000" w:rsidR="00000000" w:rsidRPr="00000000">
        <w:rPr>
          <w:rtl w:val="0"/>
        </w:rPr>
        <w:t xml:space="preserve">see</w:t>
      </w:r>
      <w:r w:rsidDel="00000000" w:rsidR="00000000" w:rsidRPr="00000000">
        <w:rPr>
          <w:rtl w:val="0"/>
        </w:rPr>
        <w:t xml:space="preserve"> </w:t>
      </w:r>
      <w:ins w:author="Emily Bogdanova" w:id="16" w:date="2018-04-10T16:16:24Z">
        <w:r w:rsidDel="00000000" w:rsidR="00000000" w:rsidRPr="00000000">
          <w:rPr>
            <w:rtl w:val="0"/>
          </w:rPr>
          <w:t xml:space="preserve">section </w:t>
        </w:r>
      </w:ins>
      <w:r w:rsidDel="00000000" w:rsidR="00000000" w:rsidRPr="00000000">
        <w:rPr>
          <w:rtl w:val="0"/>
        </w:rPr>
        <w:t xml:space="preserve">3</w:t>
      </w:r>
      <w:r w:rsidDel="00000000" w:rsidR="00000000" w:rsidRPr="00000000">
        <w:rPr>
          <w:rtl w:val="0"/>
        </w:rPr>
        <w:t xml:space="preserve">.3)</w:t>
      </w:r>
      <w:ins w:author="Emily Bogdanova" w:id="17" w:date="2018-04-10T16:17:51Z">
        <w:r w:rsidDel="00000000" w:rsidR="00000000" w:rsidRPr="00000000">
          <w:rPr>
            <w:rtl w:val="0"/>
          </w:rPr>
          <w:t xml:space="preserve">, it</w:t>
        </w:r>
      </w:ins>
      <w:del w:author="Emily Bogdanova" w:id="17" w:date="2018-04-10T16:17:51Z">
        <w:r w:rsidDel="00000000" w:rsidR="00000000" w:rsidRPr="00000000">
          <w:rPr>
            <w:rtl w:val="0"/>
          </w:rPr>
          <w:delText xml:space="preserve"> we</w:delText>
        </w:r>
      </w:del>
      <w:r w:rsidDel="00000000" w:rsidR="00000000" w:rsidRPr="00000000">
        <w:rPr>
          <w:rtl w:val="0"/>
        </w:rPr>
        <w:t xml:space="preserv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w:t>
      </w:r>
      <w:commentRangeStart w:id="33"/>
      <w:r w:rsidDel="00000000" w:rsidR="00000000" w:rsidRPr="00000000">
        <w:rPr>
          <w:rtl w:val="0"/>
        </w:rPr>
        <w:t xml:space="preserve">None of us realised that </w:t>
      </w:r>
      <w:ins w:author="Emily Bogdanova" w:id="18" w:date="2018-04-10T16:18:42Z">
        <w:r w:rsidDel="00000000" w:rsidR="00000000" w:rsidRPr="00000000">
          <w:rPr>
            <w:rtl w:val="0"/>
          </w:rPr>
          <w:t xml:space="preserve">it would cause </w:t>
        </w:r>
      </w:ins>
      <w:del w:author="Emily Bogdanova" w:id="18" w:date="2018-04-10T16:18:42Z">
        <w:r w:rsidDel="00000000" w:rsidR="00000000" w:rsidRPr="00000000">
          <w:rPr>
            <w:rtl w:val="0"/>
          </w:rPr>
          <w:delText xml:space="preserve">if we did this there would be</w:delText>
        </w:r>
      </w:del>
      <w:r w:rsidDel="00000000" w:rsidR="00000000" w:rsidRPr="00000000">
        <w:rPr>
          <w:rtl w:val="0"/>
        </w:rPr>
        <w:t xml:space="preserve"> quite a strain on the server</w:t>
      </w:r>
      <w:r w:rsidDel="00000000" w:rsidR="00000000" w:rsidRPr="00000000">
        <w:rPr>
          <w:rtl w:val="0"/>
        </w:rPr>
        <w:t xml:space="preserve">, until it was too late and we didn’t have enough time to redo the server and the communication code on the EV3 and Android side and so we just had to make do</w:t>
      </w:r>
      <w:commentRangeEnd w:id="33"/>
      <w:r w:rsidDel="00000000" w:rsidR="00000000" w:rsidRPr="00000000">
        <w:commentReference w:id="33"/>
      </w:r>
      <w:r w:rsidDel="00000000" w:rsidR="00000000" w:rsidRPr="00000000">
        <w:rPr>
          <w:rtl w:val="0"/>
        </w:rPr>
        <w:t xml:space="preserve">. This wasn’t so bad when we only had </w:t>
      </w:r>
      <w:ins w:author="Emily Bogdanova" w:id="19" w:date="2018-04-10T16:20:09Z">
        <w:r w:rsidDel="00000000" w:rsidR="00000000" w:rsidRPr="00000000">
          <w:rPr>
            <w:rtl w:val="0"/>
          </w:rPr>
          <w:t xml:space="preserve">one</w:t>
        </w:r>
      </w:ins>
      <w:del w:author="Emily Bogdanova" w:id="19" w:date="2018-04-10T16:20:09Z">
        <w:r w:rsidDel="00000000" w:rsidR="00000000" w:rsidRPr="00000000">
          <w:rPr>
            <w:rtl w:val="0"/>
          </w:rPr>
          <w:delText xml:space="preserve">1</w:delText>
        </w:r>
      </w:del>
      <w:r w:rsidDel="00000000" w:rsidR="00000000" w:rsidRPr="00000000">
        <w:rPr>
          <w:rtl w:val="0"/>
        </w:rPr>
        <w:t xml:space="preserve">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w:t>
      </w:r>
      <w:ins w:author="Emily Bogdanova" w:id="20" w:date="2018-04-10T16:20:29Z">
        <w:r w:rsidDel="00000000" w:rsidR="00000000" w:rsidRPr="00000000">
          <w:rPr>
            <w:rtl w:val="0"/>
          </w:rPr>
          <w:t xml:space="preserve">constantly </w:t>
        </w:r>
      </w:ins>
      <w:r w:rsidDel="00000000" w:rsidR="00000000" w:rsidRPr="00000000">
        <w:rPr>
          <w:rtl w:val="0"/>
        </w:rPr>
        <w:t xml:space="preserve">running in the background</w:t>
      </w:r>
      <w:del w:author="Emily Bogdanova" w:id="21" w:date="2018-04-10T16:20:37Z">
        <w:r w:rsidDel="00000000" w:rsidR="00000000" w:rsidRPr="00000000">
          <w:rPr>
            <w:rtl w:val="0"/>
          </w:rPr>
          <w:delText xml:space="preserve"> constantly</w:delText>
        </w:r>
      </w:del>
      <w:r w:rsidDel="00000000" w:rsidR="00000000" w:rsidRPr="00000000">
        <w:rPr>
          <w:rtl w:val="0"/>
        </w:rPr>
        <w:t xml:space="preserve">. If we were to do the project again </w:t>
      </w:r>
      <w:commentRangeStart w:id="34"/>
      <w:r w:rsidDel="00000000" w:rsidR="00000000" w:rsidRPr="00000000">
        <w:rPr>
          <w:rtl w:val="0"/>
        </w:rPr>
        <w:t xml:space="preserve">I</w:t>
      </w:r>
      <w:commentRangeEnd w:id="34"/>
      <w:r w:rsidDel="00000000" w:rsidR="00000000" w:rsidRPr="00000000">
        <w:commentReference w:id="34"/>
      </w:r>
      <w:r w:rsidDel="00000000" w:rsidR="00000000" w:rsidRPr="00000000">
        <w:rPr>
          <w:rtl w:val="0"/>
        </w:rPr>
        <w:t xml:space="preserve"> think we would’ve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0E1">
      <w:pPr>
        <w:pStyle w:val="Heading2"/>
        <w:contextualSpacing w:val="0"/>
        <w:rPr/>
      </w:pPr>
      <w:bookmarkStart w:colFirst="0" w:colLast="0" w:name="_h37e5exdcvn2" w:id="39"/>
      <w:bookmarkEnd w:id="39"/>
      <w:r w:rsidDel="00000000" w:rsidR="00000000" w:rsidRPr="00000000">
        <w:rPr>
          <w:rtl w:val="0"/>
        </w:rPr>
        <w:t xml:space="preserve">5.3 Performance On Final Demos</w:t>
      </w:r>
    </w:p>
    <w:p w:rsidR="00000000" w:rsidDel="00000000" w:rsidP="00000000" w:rsidRDefault="00000000" w:rsidRPr="00000000" w14:paraId="000000E2">
      <w:pPr>
        <w:pStyle w:val="Heading3"/>
        <w:contextualSpacing w:val="0"/>
        <w:rPr/>
      </w:pPr>
      <w:bookmarkStart w:colFirst="0" w:colLast="0" w:name="_23v4aog5gupa" w:id="40"/>
      <w:bookmarkEnd w:id="40"/>
      <w:r w:rsidDel="00000000" w:rsidR="00000000" w:rsidRPr="00000000">
        <w:rPr>
          <w:rtl w:val="0"/>
        </w:rPr>
        <w:t xml:space="preserve">5.3.1 Final Client Demo</w:t>
      </w:r>
    </w:p>
    <w:p w:rsidR="00000000" w:rsidDel="00000000" w:rsidP="00000000" w:rsidRDefault="00000000" w:rsidRPr="00000000" w14:paraId="000000E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w:t>
      </w:r>
      <w:r w:rsidDel="00000000" w:rsidR="00000000" w:rsidRPr="00000000">
        <w:rPr>
          <w:rtl w:val="0"/>
        </w:rPr>
        <w:t xml:space="preserve">These minor issues were fixed straight after the client demo and tested more thoroughly, hence they did not reoccur in the investor demo and the app performed as expected</w:t>
      </w:r>
      <w:del w:author="Emily Bogdanova" w:id="22" w:date="2018-04-10T16:22:40Z">
        <w:r w:rsidDel="00000000" w:rsidR="00000000" w:rsidRPr="00000000">
          <w:rPr>
            <w:rtl w:val="0"/>
          </w:rPr>
          <w:delText xml:space="preserve"> in the investor demo</w:delText>
        </w:r>
      </w:del>
      <w:r w:rsidDel="00000000" w:rsidR="00000000" w:rsidRPr="00000000">
        <w:rPr>
          <w:rtl w:val="0"/>
        </w:rPr>
        <w:t xml:space="preserve">. </w:t>
      </w:r>
    </w:p>
    <w:p w:rsidR="00000000" w:rsidDel="00000000" w:rsidP="00000000" w:rsidRDefault="00000000" w:rsidRPr="00000000" w14:paraId="000000E4">
      <w:pPr>
        <w:pStyle w:val="Heading2"/>
        <w:contextualSpacing w:val="0"/>
        <w:rPr/>
      </w:pPr>
      <w:bookmarkStart w:colFirst="0" w:colLast="0" w:name="_atd61xrgcej9" w:id="41"/>
      <w:bookmarkEnd w:id="41"/>
      <w:r w:rsidDel="00000000" w:rsidR="00000000" w:rsidRPr="00000000">
        <w:rPr>
          <w:rtl w:val="0"/>
        </w:rPr>
        <w:t xml:space="preserve">5.3.2 Investor Demo</w:t>
      </w:r>
    </w:p>
    <w:p w:rsidR="00000000" w:rsidDel="00000000" w:rsidP="00000000" w:rsidRDefault="00000000" w:rsidRPr="00000000" w14:paraId="000000E5">
      <w:pPr>
        <w:contextualSpacing w:val="0"/>
        <w:rPr/>
      </w:pPr>
      <w:r w:rsidDel="00000000" w:rsidR="00000000" w:rsidRPr="00000000">
        <w:rPr>
          <w:rtl w:val="0"/>
        </w:rPr>
        <w:t xml:space="preserve">On the day of the final demo the robot wrongly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0E6">
      <w:pPr>
        <w:tabs>
          <w:tab w:val="right" w:pos="10771"/>
        </w:tabs>
        <w:contextualSpacing w:val="0"/>
        <w:rPr/>
      </w:pPr>
      <w:r w:rsidDel="00000000" w:rsidR="00000000" w:rsidRPr="00000000">
        <w:rPr>
          <w:rtl w:val="0"/>
        </w:rPr>
      </w:r>
    </w:p>
    <w:p w:rsidR="00000000" w:rsidDel="00000000" w:rsidP="00000000" w:rsidRDefault="00000000" w:rsidRPr="00000000" w14:paraId="000000E7">
      <w:pPr>
        <w:tabs>
          <w:tab w:val="right" w:pos="10771"/>
        </w:tabs>
        <w:contextualSpacing w:val="0"/>
        <w:rPr/>
      </w:pPr>
      <w:r w:rsidDel="00000000" w:rsidR="00000000" w:rsidRPr="00000000">
        <w:rPr>
          <w:rtl w:val="0"/>
        </w:rPr>
        <w:t xml:space="preserve">The investors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0E8">
      <w:pPr>
        <w:pStyle w:val="Heading2"/>
        <w:contextualSpacing w:val="0"/>
        <w:rPr/>
      </w:pPr>
      <w:bookmarkStart w:colFirst="0" w:colLast="0" w:name="_u9ch9nirqhso" w:id="42"/>
      <w:bookmarkEnd w:id="42"/>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r w:rsidDel="00000000" w:rsidR="00000000" w:rsidRPr="00000000">
        <w:rPr>
          <w:rtl w:val="0"/>
        </w:rPr>
      </w:r>
    </w:p>
    <w:p w:rsidR="00000000" w:rsidDel="00000000" w:rsidP="00000000" w:rsidRDefault="00000000" w:rsidRPr="00000000" w14:paraId="000000EC">
      <w:pPr>
        <w:pStyle w:val="Heading1"/>
        <w:contextualSpacing w:val="0"/>
        <w:rPr/>
      </w:pPr>
      <w:bookmarkStart w:colFirst="0" w:colLast="0" w:name="_2azkvh5iss5n" w:id="43"/>
      <w:bookmarkEnd w:id="43"/>
      <w:r w:rsidDel="00000000" w:rsidR="00000000" w:rsidRPr="00000000">
        <w:rPr>
          <w:rtl w:val="0"/>
        </w:rPr>
        <w:t xml:space="preserve">6.0 References</w:t>
      </w:r>
    </w:p>
    <w:p w:rsidR="00000000" w:rsidDel="00000000" w:rsidP="00000000" w:rsidRDefault="00000000" w:rsidRPr="00000000" w14:paraId="000000ED">
      <w:pPr>
        <w:tabs>
          <w:tab w:val="right" w:pos="10771"/>
        </w:tabs>
        <w:contextualSpacing w:val="0"/>
        <w:rPr/>
      </w:pPr>
      <w:r w:rsidDel="00000000" w:rsidR="00000000" w:rsidRPr="00000000">
        <w:rPr>
          <w:rtl w:val="0"/>
        </w:rPr>
        <w:t xml:space="preserve">GitHub. (2018). </w:t>
      </w:r>
      <w:r w:rsidDel="00000000" w:rsidR="00000000" w:rsidRPr="00000000">
        <w:rPr>
          <w:i w:val="1"/>
          <w:rtl w:val="0"/>
        </w:rPr>
        <w:t xml:space="preserve">Kotlin/anko</w:t>
      </w:r>
      <w:r w:rsidDel="00000000" w:rsidR="00000000" w:rsidRPr="00000000">
        <w:rPr>
          <w:rtl w:val="0"/>
        </w:rPr>
        <w:t xml:space="preserve">. [online] Available at: https://github.com/Kotlin/anko [Accessed 9 Apr. 2018].</w:t>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highlight w:val="white"/>
        </w:rPr>
      </w:pPr>
      <w:r w:rsidDel="00000000" w:rsidR="00000000" w:rsidRPr="00000000">
        <w:rPr>
          <w:highlight w:val="white"/>
          <w:rtl w:val="0"/>
        </w:rPr>
        <w:t xml:space="preserve">The Verge. (2018). </w:t>
      </w:r>
      <w:r w:rsidDel="00000000" w:rsidR="00000000" w:rsidRPr="00000000">
        <w:rPr>
          <w:i w:val="1"/>
          <w:highlight w:val="white"/>
          <w:rtl w:val="0"/>
        </w:rPr>
        <w:t xml:space="preserve">99.6 percent of new smartphones run Android or iOS</w:t>
      </w:r>
      <w:r w:rsidDel="00000000" w:rsidR="00000000" w:rsidRPr="00000000">
        <w:rPr>
          <w:highlight w:val="white"/>
          <w:rtl w:val="0"/>
        </w:rPr>
        <w:t xml:space="preserve">. [online] Available at: https://www.theverge.com/2017/2/16/14634656/android-ios-market-share-blackberry-2016 [Accessed 9 Apr. 2018].</w:t>
      </w:r>
    </w:p>
    <w:p w:rsidR="00000000" w:rsidDel="00000000" w:rsidP="00000000" w:rsidRDefault="00000000" w:rsidRPr="00000000" w14:paraId="000000F0">
      <w:pPr>
        <w:contextualSpacing w:val="0"/>
        <w:rPr>
          <w:highlight w:val="white"/>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i w:val="1"/>
          <w:rtl w:val="0"/>
        </w:rPr>
        <w:t xml:space="preserve">Google Cloud Speech API</w:t>
      </w:r>
      <w:r w:rsidDel="00000000" w:rsidR="00000000" w:rsidRPr="00000000">
        <w:rPr>
          <w:rtl w:val="0"/>
        </w:rPr>
        <w:t xml:space="preserve">. (2018). </w:t>
      </w:r>
      <w:r w:rsidDel="00000000" w:rsidR="00000000" w:rsidRPr="00000000">
        <w:rPr>
          <w:i w:val="1"/>
          <w:rtl w:val="0"/>
        </w:rPr>
        <w:t xml:space="preserve">Cloud Speech API Documentation  |  Google Cloud Speech API  |  Google Cloud</w:t>
      </w:r>
      <w:r w:rsidDel="00000000" w:rsidR="00000000" w:rsidRPr="00000000">
        <w:rPr>
          <w:rtl w:val="0"/>
        </w:rPr>
        <w:t xml:space="preserve">. [online] Available at: https://cloud.google.com/speech/docs/ [Accessed 9 Apr. 2018].</w:t>
      </w:r>
    </w:p>
    <w:p w:rsidR="00000000" w:rsidDel="00000000" w:rsidP="00000000" w:rsidRDefault="00000000" w:rsidRPr="00000000" w14:paraId="000000F2">
      <w:pPr>
        <w:contextualSpacing w:val="0"/>
        <w:rPr>
          <w:shd w:fill="fff5aa" w:val="clear"/>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i w:val="1"/>
          <w:rtl w:val="0"/>
        </w:rPr>
        <w:t xml:space="preserve">Cloud Text-to-Speech API   </w:t>
      </w:r>
      <w:r w:rsidDel="00000000" w:rsidR="00000000" w:rsidRPr="00000000">
        <w:rPr>
          <w:rtl w:val="0"/>
        </w:rPr>
        <w:t xml:space="preserve">. (2018). </w:t>
      </w:r>
      <w:r w:rsidDel="00000000" w:rsidR="00000000" w:rsidRPr="00000000">
        <w:rPr>
          <w:i w:val="1"/>
          <w:rtl w:val="0"/>
        </w:rPr>
        <w:t xml:space="preserve">Cloud Text-to-Speech API Basics  |  Cloud Text-to-Speech API  |  Google Cloud</w:t>
      </w:r>
      <w:r w:rsidDel="00000000" w:rsidR="00000000" w:rsidRPr="00000000">
        <w:rPr>
          <w:rtl w:val="0"/>
        </w:rPr>
        <w:t xml:space="preserve">. [online] Available at: https://cloud.google.com/text-to-speech/docs/basics [Accessed 9 Apr. 2018].</w:t>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highlight w:val="white"/>
        </w:rPr>
      </w:pPr>
      <w:r w:rsidDel="00000000" w:rsidR="00000000" w:rsidRPr="00000000">
        <w:rPr>
          <w:highlight w:val="white"/>
          <w:rtl w:val="0"/>
        </w:rPr>
        <w:t xml:space="preserve">Skiena, S. (1990). Dijkstra’s algorithm. </w:t>
      </w:r>
      <w:r w:rsidDel="00000000" w:rsidR="00000000" w:rsidRPr="00000000">
        <w:rPr>
          <w:i w:val="1"/>
          <w:highlight w:val="white"/>
          <w:rtl w:val="0"/>
        </w:rPr>
        <w:t xml:space="preserve">Implementing Discrete Mathematics: Combinatorics and Graph Theory with Mathematica, Reading, MA: Addison-Wesley</w:t>
      </w:r>
      <w:r w:rsidDel="00000000" w:rsidR="00000000" w:rsidRPr="00000000">
        <w:rPr>
          <w:highlight w:val="white"/>
          <w:rtl w:val="0"/>
        </w:rPr>
        <w:t xml:space="preserve">, 225-227.</w:t>
      </w:r>
    </w:p>
    <w:p w:rsidR="00000000" w:rsidDel="00000000" w:rsidP="00000000" w:rsidRDefault="00000000" w:rsidRPr="00000000" w14:paraId="000000F6">
      <w:pPr>
        <w:contextualSpacing w:val="0"/>
        <w:rPr>
          <w:color w:val="666666"/>
          <w:sz w:val="20"/>
          <w:szCs w:val="20"/>
        </w:rPr>
      </w:pPr>
      <w:r w:rsidDel="00000000" w:rsidR="00000000" w:rsidRPr="00000000">
        <w:rPr>
          <w:rtl w:val="0"/>
        </w:rPr>
      </w:r>
    </w:p>
    <w:sectPr>
      <w:headerReference r:id="rId31" w:type="default"/>
      <w:headerReference r:id="rId32" w:type="first"/>
      <w:footerReference r:id="rId33" w:type="default"/>
      <w:footerReference r:id="rId34" w:type="first"/>
      <w:pgSz w:h="16838" w:w="11906"/>
      <w:pgMar w:bottom="283" w:top="283" w:left="566" w:right="566" w:header="36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mily Bogdanova" w:id="1" w:date="2018-04-10T13:58:11Z">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many "and"s in one sentence. Rephrase.</w:t>
      </w:r>
    </w:p>
  </w:comment>
  <w:comment w:author="Emily Bogdanova" w:id="16" w:date="2018-04-10T15:26:45Z">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 sentence before that explaining why it is bad to miss a branch.</w:t>
      </w:r>
    </w:p>
  </w:comment>
  <w:comment w:author="Emily Bogdanova" w:id="10" w:date="2018-04-10T15:13:08Z">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 into two sentences.</w:t>
      </w:r>
    </w:p>
  </w:comment>
  <w:comment w:author="Emily Bogdanova" w:id="12" w:date="2018-04-10T15:15:17Z">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path to reach it" or similar.</w:t>
      </w:r>
    </w:p>
  </w:comment>
  <w:comment w:author="Emily Bogdanova" w:id="7" w:date="2018-04-10T15:25:51Z">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headings' case consistent (sometimes you have multiple words starting with capital, but sometimes it's only lowercase).</w:t>
      </w:r>
    </w:p>
  </w:comment>
  <w:comment w:author="Emily Bogdanova" w:id="19" w:date="2018-04-10T15:41:06Z">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splitting in two rows making images bigger.</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consider giving number to this set, e.g. 3A, 3B etc.</w:t>
      </w:r>
    </w:p>
  </w:comment>
  <w:comment w:author="Emily Bogdanova" w:id="20" w:date="2018-04-10T15:41:33Z">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a bit bigger too?</w:t>
      </w:r>
    </w:p>
  </w:comment>
  <w:comment w:author="Emily Bogdanova" w:id="21" w:date="2018-04-10T15:44:47Z">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no robots are available? It is not clear.</w:t>
      </w:r>
    </w:p>
  </w:comment>
  <w:comment w:author="Emily Bogdanova" w:id="17" w:date="2018-04-10T15:29:17Z">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pointer?</w:t>
      </w:r>
    </w:p>
  </w:comment>
  <w:comment w:author="Emily Bogdanova" w:id="23" w:date="2018-04-10T15:55:59Z">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that when paintings are chosen, the union of two controllers is considered to be the set for the tour.</w:t>
      </w:r>
    </w:p>
  </w:comment>
  <w:comment w:author="Emily Bogdanova" w:id="28" w:date="2018-04-10T16:07:19Z">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10a?</w:t>
      </w:r>
    </w:p>
  </w:comment>
  <w:comment w:author="Emily Bogdanova" w:id="29" w:date="2018-04-10T16:07:37Z">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10b?</w:t>
      </w:r>
    </w:p>
  </w:comment>
  <w:comment w:author="Emily Bogdanova" w:id="18" w:date="2018-04-10T15:37:30Z">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reversing order of this sentence. First mention the statisctics, then they this is why we used Android.</w:t>
      </w:r>
    </w:p>
  </w:comment>
  <w:comment w:author="Emily Bogdanova" w:id="30" w:date="2018-04-10T16:08:25Z">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be nice to have examples of what was fixed thanks to this testing.</w:t>
      </w:r>
    </w:p>
  </w:comment>
  <w:comment w:author="Emily Bogdanova" w:id="26" w:date="2018-04-10T15:59:36Z">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in the sentence before, where speech-to-text is used i.e. users can communicate with the app using speech.</w:t>
      </w:r>
    </w:p>
  </w:comment>
  <w:comment w:author="Emily Bogdanova" w:id="31" w:date="2018-04-10T16:14:30Z">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also mention that when you describe hardware parts.</w:t>
      </w:r>
    </w:p>
  </w:comment>
  <w:comment w:author="Emily Bogdanova" w:id="24" w:date="2018-04-10T15:56:48Z">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capital?</w:t>
      </w:r>
    </w:p>
  </w:comment>
  <w:comment w:author="Emily Bogdanova" w:id="25" w:date="2018-04-10T15:57:12Z">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capital?</w:t>
      </w:r>
    </w:p>
  </w:comment>
  <w:comment w:author="Emily Bogdanova" w:id="34" w:date="2018-04-10T16:20:59Z">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we?</w:t>
      </w:r>
    </w:p>
  </w:comment>
  <w:comment w:author="Emily Bogdanova" w:id="22" w:date="2018-04-10T15:58:16Z">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who are controllers.</w:t>
      </w:r>
    </w:p>
  </w:comment>
  <w:comment w:author="Emily Bogdanova" w:id="2" w:date="2018-04-10T14:12:00Z">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called robotic guide before this point. I find it a bit confusing to follow, because components in introduction, in the figure and in this section are called slightly differently and explained after being introduced. (For example, in introduction you are not talking about EV3, then it appears in first sentence of section 2. But you only explain it in second sentence of section 2.)</w:t>
      </w:r>
    </w:p>
  </w:comment>
  <w:comment w:author="Emily Bogdanova" w:id="4" w:date="2018-04-10T14:32:53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never refer to this figure.</w:t>
      </w:r>
    </w:p>
  </w:comment>
  <w:comment w:author="Emily Bogdanova" w:id="3" w:date="2018-04-10T14:13:43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this point a reader might be wondering if all these software components will be explained at all (since next section is about hardware).</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 sentence saying that there will be more about it in section X.</w:t>
      </w:r>
    </w:p>
  </w:comment>
  <w:comment w:author="Emily Bogdanova" w:id="13" w:date="2018-04-10T15:16:05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the robot execute the closest painting? Maybe rephrase this.</w:t>
      </w:r>
    </w:p>
  </w:comment>
  <w:comment w:author="Emily Bogdanova" w:id="5" w:date="2018-04-10T14:20:49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it saying same thing twice? Differential already means it has two independently powered wheels. You can still explain it but using "i.e." or similar.</w:t>
      </w:r>
    </w:p>
  </w:comment>
  <w:comment w:author="Emily Bogdanova" w:id="11" w:date="2018-04-10T15:17:58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providing a concrete example instead to make it clearer.</w:t>
      </w:r>
    </w:p>
  </w:comment>
  <w:comment w:author="Emily Bogdanova" w:id="6" w:date="2018-04-10T14:31:29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(Optional) Add a schema of worm gear.</w:t>
      </w:r>
    </w:p>
  </w:comment>
  <w:comment w:author="Emily Bogdanova" w:id="14" w:date="2018-04-10T15:21:22Z">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what you mean?</w:t>
      </w:r>
    </w:p>
  </w:comment>
  <w:comment w:author="Emily Bogdanova" w:id="8" w:date="2018-04-10T15:07:40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cost in real-life environment?</w:t>
      </w:r>
    </w:p>
  </w:comment>
  <w:comment w:author="Emily Bogdanova" w:id="15" w:date="2018-04-10T15:22:29Z">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direction is that? and what it depends on?</w:t>
      </w:r>
    </w:p>
  </w:comment>
  <w:comment w:author="Emily Bogdanova" w:id="9" w:date="2018-04-10T15:10:26Z">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better to reference these figures somewhere in text.</w:t>
      </w:r>
    </w:p>
  </w:comment>
  <w:comment w:author="Emily Bogdanova" w:id="33" w:date="2018-04-10T16:19:51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 into multiple sentences.</w:t>
      </w:r>
    </w:p>
  </w:comment>
  <w:comment w:author="Emily Bogdanova" w:id="0" w:date="2018-04-10T16:25:20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moving this section after hardware parts.</w:t>
      </w:r>
    </w:p>
  </w:comment>
  <w:comment w:author="Emily Bogdanova" w:id="32" w:date="2018-04-10T16:15:11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an example here?</w:t>
      </w:r>
    </w:p>
  </w:comment>
  <w:comment w:author="Emily Bogdanova" w:id="27" w:date="2018-04-10T16:05:13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very hard to read the X axis labels. Make these graphs bigger.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0F8">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8.png"/><Relationship Id="rId21" Type="http://schemas.openxmlformats.org/officeDocument/2006/relationships/image" Target="media/image33.png"/><Relationship Id="rId24" Type="http://schemas.openxmlformats.org/officeDocument/2006/relationships/image" Target="media/image48.png"/><Relationship Id="rId23"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7.png"/><Relationship Id="rId26" Type="http://schemas.openxmlformats.org/officeDocument/2006/relationships/image" Target="media/image30.png"/><Relationship Id="rId25" Type="http://schemas.openxmlformats.org/officeDocument/2006/relationships/image" Target="media/image40.png"/><Relationship Id="rId28" Type="http://schemas.openxmlformats.org/officeDocument/2006/relationships/image" Target="media/image39.png"/><Relationship Id="rId27"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7.png"/><Relationship Id="rId7" Type="http://schemas.openxmlformats.org/officeDocument/2006/relationships/image" Target="media/image19.png"/><Relationship Id="rId8" Type="http://schemas.openxmlformats.org/officeDocument/2006/relationships/image" Target="media/image49.png"/><Relationship Id="rId31" Type="http://schemas.openxmlformats.org/officeDocument/2006/relationships/header" Target="header1.xml"/><Relationship Id="rId30" Type="http://schemas.openxmlformats.org/officeDocument/2006/relationships/image" Target="media/image50.png"/><Relationship Id="rId11" Type="http://schemas.openxmlformats.org/officeDocument/2006/relationships/image" Target="media/image41.png"/><Relationship Id="rId33" Type="http://schemas.openxmlformats.org/officeDocument/2006/relationships/footer" Target="footer1.xml"/><Relationship Id="rId10" Type="http://schemas.openxmlformats.org/officeDocument/2006/relationships/image" Target="media/image20.png"/><Relationship Id="rId32" Type="http://schemas.openxmlformats.org/officeDocument/2006/relationships/header" Target="header2.xml"/><Relationship Id="rId13" Type="http://schemas.openxmlformats.org/officeDocument/2006/relationships/image" Target="media/image42.png"/><Relationship Id="rId12" Type="http://schemas.openxmlformats.org/officeDocument/2006/relationships/image" Target="media/image31.png"/><Relationship Id="rId34" Type="http://schemas.openxmlformats.org/officeDocument/2006/relationships/footer" Target="footer2.xml"/><Relationship Id="rId15" Type="http://schemas.openxmlformats.org/officeDocument/2006/relationships/image" Target="media/image44.png"/><Relationship Id="rId14" Type="http://schemas.openxmlformats.org/officeDocument/2006/relationships/image" Target="media/image36.png"/><Relationship Id="rId17" Type="http://schemas.openxmlformats.org/officeDocument/2006/relationships/image" Target="media/image35.png"/><Relationship Id="rId16" Type="http://schemas.openxmlformats.org/officeDocument/2006/relationships/image" Target="media/image43.png"/><Relationship Id="rId19" Type="http://schemas.openxmlformats.org/officeDocument/2006/relationships/image" Target="media/image46.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